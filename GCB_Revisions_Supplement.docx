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E4E851" w14:textId="77777777" w:rsidR="000739A0" w:rsidRDefault="000739A0" w:rsidP="000739A0">
      <w:pPr>
        <w:pStyle w:val="Heading1"/>
        <w:rPr>
          <w:rFonts w:ascii="Times New Roman" w:eastAsia="Times New Roman" w:hAnsi="Times New Roman" w:cs="Times New Roman"/>
          <w:color w:val="1C1D1E"/>
          <w:sz w:val="24"/>
          <w:szCs w:val="24"/>
          <w:highlight w:val="white"/>
        </w:rPr>
      </w:pPr>
      <w:bookmarkStart w:id="0" w:name="_Toc170387624"/>
      <w:r>
        <w:rPr>
          <w:rFonts w:ascii="Times New Roman" w:eastAsia="Times New Roman" w:hAnsi="Times New Roman" w:cs="Times New Roman"/>
          <w:color w:val="1C1D1E"/>
          <w:sz w:val="24"/>
          <w:szCs w:val="24"/>
          <w:highlight w:val="white"/>
        </w:rPr>
        <w:t>Body size and early marine conditions drive changes in Chinook salmon productivity across northern latitude ecosystems</w:t>
      </w:r>
      <w:bookmarkEnd w:id="0"/>
    </w:p>
    <w:p w14:paraId="4EF45703" w14:textId="77777777" w:rsidR="000739A0" w:rsidRDefault="000739A0">
      <w:pPr>
        <w:rPr>
          <w:rFonts w:ascii="Times New Roman" w:eastAsia="Times New Roman" w:hAnsi="Times New Roman" w:cs="Times New Roman"/>
          <w:b/>
          <w:color w:val="2A2A2A"/>
          <w:sz w:val="24"/>
          <w:szCs w:val="24"/>
        </w:rPr>
      </w:pPr>
    </w:p>
    <w:p w14:paraId="06429D04" w14:textId="7ABA0F92" w:rsidR="00764C3C" w:rsidRDefault="00000000">
      <w:pPr>
        <w:rPr>
          <w:rFonts w:ascii="Times New Roman" w:eastAsia="Times New Roman" w:hAnsi="Times New Roman" w:cs="Times New Roman"/>
          <w:color w:val="2A2A2A"/>
          <w:sz w:val="24"/>
          <w:szCs w:val="24"/>
          <w:vertAlign w:val="superscript"/>
        </w:rPr>
      </w:pPr>
      <w:r>
        <w:rPr>
          <w:rFonts w:ascii="Times New Roman" w:eastAsia="Times New Roman" w:hAnsi="Times New Roman" w:cs="Times New Roman"/>
          <w:b/>
          <w:color w:val="2A2A2A"/>
          <w:sz w:val="24"/>
          <w:szCs w:val="24"/>
        </w:rPr>
        <w:t xml:space="preserve">Authors: </w:t>
      </w:r>
      <w:r>
        <w:rPr>
          <w:rFonts w:ascii="Times New Roman" w:eastAsia="Times New Roman" w:hAnsi="Times New Roman" w:cs="Times New Roman"/>
          <w:color w:val="2A2A2A"/>
          <w:sz w:val="24"/>
          <w:szCs w:val="24"/>
        </w:rPr>
        <w:t>Megan L. Feddern</w:t>
      </w:r>
      <w:r>
        <w:rPr>
          <w:rFonts w:ascii="Times New Roman" w:eastAsia="Times New Roman" w:hAnsi="Times New Roman" w:cs="Times New Roman"/>
          <w:color w:val="2A2A2A"/>
          <w:sz w:val="24"/>
          <w:szCs w:val="24"/>
          <w:vertAlign w:val="superscript"/>
        </w:rPr>
        <w:t>1</w:t>
      </w:r>
      <w:r>
        <w:rPr>
          <w:rFonts w:ascii="Times New Roman" w:eastAsia="Times New Roman" w:hAnsi="Times New Roman" w:cs="Times New Roman"/>
          <w:color w:val="2A2A2A"/>
          <w:sz w:val="24"/>
          <w:szCs w:val="24"/>
        </w:rPr>
        <w:t>, Rebecca Shaftel</w:t>
      </w:r>
      <w:r>
        <w:rPr>
          <w:rFonts w:ascii="Times New Roman" w:eastAsia="Times New Roman" w:hAnsi="Times New Roman" w:cs="Times New Roman"/>
          <w:color w:val="2A2A2A"/>
          <w:sz w:val="24"/>
          <w:szCs w:val="24"/>
          <w:vertAlign w:val="superscript"/>
        </w:rPr>
        <w:t>2,3,4</w:t>
      </w:r>
      <w:r>
        <w:rPr>
          <w:rFonts w:ascii="Times New Roman" w:eastAsia="Times New Roman" w:hAnsi="Times New Roman" w:cs="Times New Roman"/>
          <w:color w:val="2A2A2A"/>
          <w:sz w:val="24"/>
          <w:szCs w:val="24"/>
        </w:rPr>
        <w:t>, Erik R. Schoen</w:t>
      </w:r>
      <w:r>
        <w:rPr>
          <w:rFonts w:ascii="Times New Roman" w:eastAsia="Times New Roman" w:hAnsi="Times New Roman" w:cs="Times New Roman"/>
          <w:color w:val="2A2A2A"/>
          <w:sz w:val="24"/>
          <w:szCs w:val="24"/>
          <w:vertAlign w:val="superscript"/>
        </w:rPr>
        <w:t>5</w:t>
      </w:r>
      <w:r>
        <w:rPr>
          <w:rFonts w:ascii="Times New Roman" w:eastAsia="Times New Roman" w:hAnsi="Times New Roman" w:cs="Times New Roman"/>
          <w:color w:val="2A2A2A"/>
          <w:sz w:val="24"/>
          <w:szCs w:val="24"/>
        </w:rPr>
        <w:t>, Curry J. Cunningham</w:t>
      </w:r>
      <w:r>
        <w:rPr>
          <w:rFonts w:ascii="Times New Roman" w:eastAsia="Times New Roman" w:hAnsi="Times New Roman" w:cs="Times New Roman"/>
          <w:color w:val="2A2A2A"/>
          <w:sz w:val="24"/>
          <w:szCs w:val="24"/>
          <w:vertAlign w:val="superscript"/>
        </w:rPr>
        <w:t>1</w:t>
      </w:r>
      <w:r>
        <w:rPr>
          <w:rFonts w:ascii="Times New Roman" w:eastAsia="Times New Roman" w:hAnsi="Times New Roman" w:cs="Times New Roman"/>
          <w:color w:val="2A2A2A"/>
          <w:sz w:val="24"/>
          <w:szCs w:val="24"/>
        </w:rPr>
        <w:t>, Brendan M. Connors</w:t>
      </w:r>
      <w:r>
        <w:rPr>
          <w:rFonts w:ascii="Times New Roman" w:eastAsia="Times New Roman" w:hAnsi="Times New Roman" w:cs="Times New Roman"/>
          <w:color w:val="2A2A2A"/>
          <w:sz w:val="24"/>
          <w:szCs w:val="24"/>
          <w:vertAlign w:val="superscript"/>
        </w:rPr>
        <w:t>6</w:t>
      </w:r>
      <w:r>
        <w:rPr>
          <w:rFonts w:ascii="Times New Roman" w:eastAsia="Times New Roman" w:hAnsi="Times New Roman" w:cs="Times New Roman"/>
          <w:color w:val="2A2A2A"/>
          <w:sz w:val="24"/>
          <w:szCs w:val="24"/>
        </w:rPr>
        <w:t>, Benjamin Staton</w:t>
      </w:r>
      <w:r>
        <w:rPr>
          <w:rFonts w:ascii="Times New Roman" w:eastAsia="Times New Roman" w:hAnsi="Times New Roman" w:cs="Times New Roman"/>
          <w:color w:val="2A2A2A"/>
          <w:sz w:val="24"/>
          <w:szCs w:val="24"/>
          <w:vertAlign w:val="superscript"/>
        </w:rPr>
        <w:t>7</w:t>
      </w:r>
      <w:r>
        <w:rPr>
          <w:rFonts w:ascii="Times New Roman" w:eastAsia="Times New Roman" w:hAnsi="Times New Roman" w:cs="Times New Roman"/>
          <w:color w:val="2A2A2A"/>
          <w:sz w:val="24"/>
          <w:szCs w:val="24"/>
        </w:rPr>
        <w:t>, Al von Finster</w:t>
      </w:r>
      <w:r>
        <w:rPr>
          <w:rFonts w:ascii="Times New Roman" w:eastAsia="Times New Roman" w:hAnsi="Times New Roman" w:cs="Times New Roman"/>
          <w:color w:val="2A2A2A"/>
          <w:sz w:val="24"/>
          <w:szCs w:val="24"/>
          <w:vertAlign w:val="superscript"/>
        </w:rPr>
        <w:t>8</w:t>
      </w:r>
      <w:r>
        <w:rPr>
          <w:rFonts w:ascii="Times New Roman" w:eastAsia="Times New Roman" w:hAnsi="Times New Roman" w:cs="Times New Roman"/>
          <w:color w:val="2A2A2A"/>
          <w:sz w:val="24"/>
          <w:szCs w:val="24"/>
        </w:rPr>
        <w:t>, Zachary Liller</w:t>
      </w:r>
      <w:r>
        <w:rPr>
          <w:rFonts w:ascii="Times New Roman" w:eastAsia="Times New Roman" w:hAnsi="Times New Roman" w:cs="Times New Roman"/>
          <w:color w:val="2A2A2A"/>
          <w:sz w:val="24"/>
          <w:szCs w:val="24"/>
          <w:vertAlign w:val="superscript"/>
        </w:rPr>
        <w:t>9</w:t>
      </w:r>
      <w:r>
        <w:rPr>
          <w:rFonts w:ascii="Times New Roman" w:eastAsia="Times New Roman" w:hAnsi="Times New Roman" w:cs="Times New Roman"/>
          <w:color w:val="2A2A2A"/>
          <w:sz w:val="24"/>
          <w:szCs w:val="24"/>
        </w:rPr>
        <w:t>, Vanessa R. von Biela</w:t>
      </w:r>
      <w:r>
        <w:rPr>
          <w:rFonts w:ascii="Times New Roman" w:eastAsia="Times New Roman" w:hAnsi="Times New Roman" w:cs="Times New Roman"/>
          <w:color w:val="2A2A2A"/>
          <w:sz w:val="24"/>
          <w:szCs w:val="24"/>
          <w:vertAlign w:val="superscript"/>
        </w:rPr>
        <w:t>10</w:t>
      </w:r>
      <w:r>
        <w:rPr>
          <w:rFonts w:ascii="Times New Roman" w:eastAsia="Times New Roman" w:hAnsi="Times New Roman" w:cs="Times New Roman"/>
          <w:color w:val="2A2A2A"/>
          <w:sz w:val="24"/>
          <w:szCs w:val="24"/>
        </w:rPr>
        <w:t>, Katherine G. Howard</w:t>
      </w:r>
      <w:r>
        <w:rPr>
          <w:rFonts w:ascii="Times New Roman" w:eastAsia="Times New Roman" w:hAnsi="Times New Roman" w:cs="Times New Roman"/>
          <w:color w:val="2A2A2A"/>
          <w:sz w:val="24"/>
          <w:szCs w:val="24"/>
          <w:vertAlign w:val="superscript"/>
        </w:rPr>
        <w:t>9</w:t>
      </w:r>
    </w:p>
    <w:p w14:paraId="448E6118" w14:textId="77777777" w:rsidR="00764C3C" w:rsidRDefault="00000000">
      <w:pPr>
        <w:rPr>
          <w:rFonts w:ascii="Times New Roman" w:eastAsia="Times New Roman" w:hAnsi="Times New Roman" w:cs="Times New Roman"/>
          <w:color w:val="2A2A2A"/>
          <w:sz w:val="24"/>
          <w:szCs w:val="24"/>
          <w:vertAlign w:val="superscript"/>
        </w:rPr>
      </w:pPr>
      <w:r>
        <w:rPr>
          <w:rFonts w:ascii="Times New Roman" w:eastAsia="Times New Roman" w:hAnsi="Times New Roman" w:cs="Times New Roman"/>
          <w:color w:val="2A2A2A"/>
          <w:sz w:val="24"/>
          <w:szCs w:val="24"/>
          <w:vertAlign w:val="superscript"/>
        </w:rPr>
        <w:t xml:space="preserve"> </w:t>
      </w:r>
    </w:p>
    <w:p w14:paraId="252FA9DD"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1. University of Alaska Fairbanks, College of Fisheries and Ocean Sciences, 17101 Point Lena Loop Road, Juneau Alaska</w:t>
      </w:r>
    </w:p>
    <w:p w14:paraId="30945C73"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2. University of Alaska Fairbanks, College of Fisheries and Ocean Sciences, Fairbanks Alaska</w:t>
      </w:r>
    </w:p>
    <w:p w14:paraId="46AB8776"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3. Alaska Center for Conservation Science, University of Alaska Anchorage, Anchorage, AK</w:t>
      </w:r>
    </w:p>
    <w:p w14:paraId="3D7891FC"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4. BLM Alaska, Anchorage, AK</w:t>
      </w:r>
    </w:p>
    <w:p w14:paraId="55853B66"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5. International Arctic Research Center, University of Alaska Fairbanks, Fairbanks, AK, USA</w:t>
      </w:r>
    </w:p>
    <w:p w14:paraId="7344A380"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6. Institute of Ocean Sciences, Fisheries and Oceans Canada, Sidney, British Columbia, Canada</w:t>
      </w:r>
    </w:p>
    <w:p w14:paraId="2B415179"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7. Columbia River Inter-Tribal Fish Commission, Portland, OR, USA</w:t>
      </w:r>
    </w:p>
    <w:p w14:paraId="03DF5F0F"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8. Fisheries and Oceans Canada, Whitehorse, Yukon Y1A 2T9, Canada; Retired</w:t>
      </w:r>
    </w:p>
    <w:p w14:paraId="2B4E7C98"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9. Alaska Department of Fish and Game</w:t>
      </w:r>
      <w:r>
        <w:rPr>
          <w:rFonts w:ascii="Times New Roman" w:eastAsia="Times New Roman" w:hAnsi="Times New Roman" w:cs="Times New Roman"/>
          <w:color w:val="2A2A2A"/>
          <w:sz w:val="24"/>
          <w:szCs w:val="24"/>
          <w:highlight w:val="white"/>
        </w:rPr>
        <w:t xml:space="preserve">, 333 Raspberry Rd, Anchorage, AK 99518, </w:t>
      </w:r>
      <w:r>
        <w:rPr>
          <w:rFonts w:ascii="Times New Roman" w:eastAsia="Times New Roman" w:hAnsi="Times New Roman" w:cs="Times New Roman"/>
          <w:color w:val="2A2A2A"/>
          <w:sz w:val="24"/>
          <w:szCs w:val="24"/>
        </w:rPr>
        <w:t>USA</w:t>
      </w:r>
    </w:p>
    <w:p w14:paraId="7D0EAB42" w14:textId="77777777" w:rsidR="00764C3C" w:rsidRDefault="00000000">
      <w:pPr>
        <w:rPr>
          <w:rFonts w:ascii="Times New Roman" w:eastAsia="Times New Roman" w:hAnsi="Times New Roman" w:cs="Times New Roman"/>
          <w:color w:val="2A2A2A"/>
          <w:sz w:val="24"/>
          <w:szCs w:val="24"/>
        </w:rPr>
      </w:pPr>
      <w:r>
        <w:rPr>
          <w:rFonts w:ascii="Times New Roman" w:eastAsia="Times New Roman" w:hAnsi="Times New Roman" w:cs="Times New Roman"/>
          <w:color w:val="2A2A2A"/>
          <w:sz w:val="24"/>
          <w:szCs w:val="24"/>
        </w:rPr>
        <w:t>10. U.S. Geological Survey, Alaska Science Center, 4210 University Drive, Anchorage, AK</w:t>
      </w:r>
    </w:p>
    <w:p w14:paraId="36CCED3A" w14:textId="77777777" w:rsidR="00764C3C" w:rsidRDefault="00764C3C">
      <w:pPr>
        <w:rPr>
          <w:rFonts w:ascii="Times New Roman" w:eastAsia="Times New Roman" w:hAnsi="Times New Roman" w:cs="Times New Roman"/>
          <w:b/>
          <w:sz w:val="24"/>
          <w:szCs w:val="24"/>
        </w:rPr>
      </w:pPr>
    </w:p>
    <w:p w14:paraId="6EB59346" w14:textId="77777777" w:rsidR="00764C3C" w:rsidRDefault="00764C3C">
      <w:pPr>
        <w:rPr>
          <w:rFonts w:ascii="Times New Roman" w:eastAsia="Times New Roman" w:hAnsi="Times New Roman" w:cs="Times New Roman"/>
          <w:sz w:val="24"/>
          <w:szCs w:val="24"/>
        </w:rPr>
      </w:pPr>
    </w:p>
    <w:p w14:paraId="46DFD007" w14:textId="6F221903"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Corresponding Author:</w:t>
      </w:r>
      <w:r>
        <w:rPr>
          <w:rFonts w:ascii="Times New Roman" w:eastAsia="Times New Roman" w:hAnsi="Times New Roman" w:cs="Times New Roman"/>
          <w:sz w:val="24"/>
          <w:szCs w:val="24"/>
        </w:rPr>
        <w:t xml:space="preserve"> Megan L. Feddern, </w:t>
      </w:r>
      <w:hyperlink r:id="rId9">
        <w:r w:rsidR="000739A0">
          <w:rPr>
            <w:rFonts w:ascii="Times New Roman" w:eastAsia="Times New Roman" w:hAnsi="Times New Roman" w:cs="Times New Roman"/>
            <w:color w:val="0000FF"/>
            <w:sz w:val="24"/>
            <w:szCs w:val="24"/>
            <w:u w:val="single"/>
          </w:rPr>
          <w:t>megan.feddern@noaa.gov</w:t>
        </w:r>
      </w:hyperlink>
    </w:p>
    <w:p w14:paraId="133C7017" w14:textId="77777777" w:rsidR="00764C3C" w:rsidRDefault="00000000">
      <w:pPr>
        <w:widowControl w:val="0"/>
        <w:pBdr>
          <w:top w:val="nil"/>
          <w:left w:val="nil"/>
          <w:bottom w:val="nil"/>
          <w:right w:val="nil"/>
          <w:between w:val="nil"/>
        </w:pBdr>
        <w:rPr>
          <w:rFonts w:ascii="Times New Roman" w:eastAsia="Times New Roman" w:hAnsi="Times New Roman" w:cs="Times New Roman"/>
          <w:sz w:val="24"/>
          <w:szCs w:val="24"/>
        </w:rPr>
      </w:pPr>
      <w:r>
        <w:br w:type="page"/>
      </w:r>
    </w:p>
    <w:sdt>
      <w:sdtPr>
        <w:id w:val="-332522628"/>
        <w:docPartObj>
          <w:docPartGallery w:val="Table of Contents"/>
          <w:docPartUnique/>
        </w:docPartObj>
      </w:sdtPr>
      <w:sdtContent>
        <w:p w14:paraId="764E98A1" w14:textId="2A4CEC0A"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r>
            <w:fldChar w:fldCharType="begin"/>
          </w:r>
          <w:r>
            <w:instrText xml:space="preserve"> TOC \o "1-3" \h \z \u </w:instrText>
          </w:r>
          <w:r>
            <w:fldChar w:fldCharType="separate"/>
          </w:r>
          <w:hyperlink w:anchor="_Toc170387624" w:history="1"/>
          <w:hyperlink w:anchor="_Toc170387625" w:history="1">
            <w:r w:rsidRPr="001324F7">
              <w:rPr>
                <w:rStyle w:val="Hyperlink"/>
                <w:rFonts w:eastAsia="Times New Roman" w:cs="Times New Roman"/>
                <w:noProof/>
              </w:rPr>
              <w:t>Appendix S1: Spawner and Recruit Data Sources</w:t>
            </w:r>
            <w:r>
              <w:rPr>
                <w:noProof/>
                <w:webHidden/>
              </w:rPr>
              <w:tab/>
            </w:r>
            <w:r>
              <w:rPr>
                <w:noProof/>
                <w:webHidden/>
              </w:rPr>
              <w:fldChar w:fldCharType="begin"/>
            </w:r>
            <w:r>
              <w:rPr>
                <w:noProof/>
                <w:webHidden/>
              </w:rPr>
              <w:instrText xml:space="preserve"> PAGEREF _Toc170387625 \h </w:instrText>
            </w:r>
            <w:r>
              <w:rPr>
                <w:noProof/>
                <w:webHidden/>
              </w:rPr>
            </w:r>
            <w:r>
              <w:rPr>
                <w:noProof/>
                <w:webHidden/>
              </w:rPr>
              <w:fldChar w:fldCharType="separate"/>
            </w:r>
            <w:r>
              <w:rPr>
                <w:noProof/>
                <w:webHidden/>
              </w:rPr>
              <w:t>4</w:t>
            </w:r>
            <w:r>
              <w:rPr>
                <w:noProof/>
                <w:webHidden/>
              </w:rPr>
              <w:fldChar w:fldCharType="end"/>
            </w:r>
          </w:hyperlink>
        </w:p>
        <w:p w14:paraId="4042431D" w14:textId="73BC07AD"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26" w:history="1">
            <w:r w:rsidRPr="001324F7">
              <w:rPr>
                <w:rStyle w:val="Hyperlink"/>
                <w:rFonts w:eastAsia="Times New Roman" w:cs="Times New Roman"/>
                <w:noProof/>
              </w:rPr>
              <w:t>Table S1. Data Sources</w:t>
            </w:r>
            <w:r>
              <w:rPr>
                <w:noProof/>
                <w:webHidden/>
              </w:rPr>
              <w:tab/>
            </w:r>
            <w:r>
              <w:rPr>
                <w:noProof/>
                <w:webHidden/>
              </w:rPr>
              <w:fldChar w:fldCharType="begin"/>
            </w:r>
            <w:r>
              <w:rPr>
                <w:noProof/>
                <w:webHidden/>
              </w:rPr>
              <w:instrText xml:space="preserve"> PAGEREF _Toc170387626 \h </w:instrText>
            </w:r>
            <w:r>
              <w:rPr>
                <w:noProof/>
                <w:webHidden/>
              </w:rPr>
            </w:r>
            <w:r>
              <w:rPr>
                <w:noProof/>
                <w:webHidden/>
              </w:rPr>
              <w:fldChar w:fldCharType="separate"/>
            </w:r>
            <w:r>
              <w:rPr>
                <w:noProof/>
                <w:webHidden/>
              </w:rPr>
              <w:t>4</w:t>
            </w:r>
            <w:r>
              <w:rPr>
                <w:noProof/>
                <w:webHidden/>
              </w:rPr>
              <w:fldChar w:fldCharType="end"/>
            </w:r>
          </w:hyperlink>
        </w:p>
        <w:p w14:paraId="49158C39" w14:textId="6A09102F"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27" w:history="1">
            <w:r w:rsidRPr="001324F7">
              <w:rPr>
                <w:rStyle w:val="Hyperlink"/>
                <w:rFonts w:eastAsia="Times New Roman" w:cs="Times New Roman"/>
                <w:noProof/>
              </w:rPr>
              <w:t>Figure S1. Spawning Abundance Time Series</w:t>
            </w:r>
            <w:r>
              <w:rPr>
                <w:noProof/>
                <w:webHidden/>
              </w:rPr>
              <w:tab/>
            </w:r>
            <w:r>
              <w:rPr>
                <w:noProof/>
                <w:webHidden/>
              </w:rPr>
              <w:fldChar w:fldCharType="begin"/>
            </w:r>
            <w:r>
              <w:rPr>
                <w:noProof/>
                <w:webHidden/>
              </w:rPr>
              <w:instrText xml:space="preserve"> PAGEREF _Toc170387627 \h </w:instrText>
            </w:r>
            <w:r>
              <w:rPr>
                <w:noProof/>
                <w:webHidden/>
              </w:rPr>
            </w:r>
            <w:r>
              <w:rPr>
                <w:noProof/>
                <w:webHidden/>
              </w:rPr>
              <w:fldChar w:fldCharType="separate"/>
            </w:r>
            <w:r>
              <w:rPr>
                <w:noProof/>
                <w:webHidden/>
              </w:rPr>
              <w:t>9</w:t>
            </w:r>
            <w:r>
              <w:rPr>
                <w:noProof/>
                <w:webHidden/>
              </w:rPr>
              <w:fldChar w:fldCharType="end"/>
            </w:r>
          </w:hyperlink>
        </w:p>
        <w:p w14:paraId="5AB134A2" w14:textId="2BFE4ED7"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28" w:history="1">
            <w:r w:rsidRPr="001324F7">
              <w:rPr>
                <w:rStyle w:val="Hyperlink"/>
                <w:rFonts w:eastAsia="Times New Roman" w:cs="Times New Roman"/>
                <w:noProof/>
              </w:rPr>
              <w:t>Figure S2. Recruitment versus Spawning Abundance</w:t>
            </w:r>
            <w:r>
              <w:rPr>
                <w:noProof/>
                <w:webHidden/>
              </w:rPr>
              <w:tab/>
            </w:r>
            <w:r>
              <w:rPr>
                <w:noProof/>
                <w:webHidden/>
              </w:rPr>
              <w:fldChar w:fldCharType="begin"/>
            </w:r>
            <w:r>
              <w:rPr>
                <w:noProof/>
                <w:webHidden/>
              </w:rPr>
              <w:instrText xml:space="preserve"> PAGEREF _Toc170387628 \h </w:instrText>
            </w:r>
            <w:r>
              <w:rPr>
                <w:noProof/>
                <w:webHidden/>
              </w:rPr>
            </w:r>
            <w:r>
              <w:rPr>
                <w:noProof/>
                <w:webHidden/>
              </w:rPr>
              <w:fldChar w:fldCharType="separate"/>
            </w:r>
            <w:r>
              <w:rPr>
                <w:noProof/>
                <w:webHidden/>
              </w:rPr>
              <w:t>10</w:t>
            </w:r>
            <w:r>
              <w:rPr>
                <w:noProof/>
                <w:webHidden/>
              </w:rPr>
              <w:fldChar w:fldCharType="end"/>
            </w:r>
          </w:hyperlink>
        </w:p>
        <w:p w14:paraId="5B3D0118" w14:textId="4F8A93EC"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29" w:history="1">
            <w:r w:rsidRPr="001324F7">
              <w:rPr>
                <w:rStyle w:val="Hyperlink"/>
                <w:rFonts w:eastAsia="Times New Roman" w:cs="Times New Roman"/>
                <w:noProof/>
              </w:rPr>
              <w:t>Figure S3. Productivity versus Spawner Abundance</w:t>
            </w:r>
            <w:r>
              <w:rPr>
                <w:noProof/>
                <w:webHidden/>
              </w:rPr>
              <w:tab/>
            </w:r>
            <w:r>
              <w:rPr>
                <w:noProof/>
                <w:webHidden/>
              </w:rPr>
              <w:fldChar w:fldCharType="begin"/>
            </w:r>
            <w:r>
              <w:rPr>
                <w:noProof/>
                <w:webHidden/>
              </w:rPr>
              <w:instrText xml:space="preserve"> PAGEREF _Toc170387629 \h </w:instrText>
            </w:r>
            <w:r>
              <w:rPr>
                <w:noProof/>
                <w:webHidden/>
              </w:rPr>
            </w:r>
            <w:r>
              <w:rPr>
                <w:noProof/>
                <w:webHidden/>
              </w:rPr>
              <w:fldChar w:fldCharType="separate"/>
            </w:r>
            <w:r>
              <w:rPr>
                <w:noProof/>
                <w:webHidden/>
              </w:rPr>
              <w:t>11</w:t>
            </w:r>
            <w:r>
              <w:rPr>
                <w:noProof/>
                <w:webHidden/>
              </w:rPr>
              <w:fldChar w:fldCharType="end"/>
            </w:r>
          </w:hyperlink>
        </w:p>
        <w:p w14:paraId="4E5FD22E" w14:textId="0B0BC87C"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hyperlink w:anchor="_Toc170387630" w:history="1">
            <w:r w:rsidRPr="001324F7">
              <w:rPr>
                <w:rStyle w:val="Hyperlink"/>
                <w:rFonts w:eastAsia="Times New Roman" w:cs="Times New Roman"/>
                <w:noProof/>
              </w:rPr>
              <w:t>Appendix S2: Model estimates with simulated data</w:t>
            </w:r>
            <w:r>
              <w:rPr>
                <w:noProof/>
                <w:webHidden/>
              </w:rPr>
              <w:tab/>
            </w:r>
            <w:r>
              <w:rPr>
                <w:noProof/>
                <w:webHidden/>
              </w:rPr>
              <w:fldChar w:fldCharType="begin"/>
            </w:r>
            <w:r>
              <w:rPr>
                <w:noProof/>
                <w:webHidden/>
              </w:rPr>
              <w:instrText xml:space="preserve"> PAGEREF _Toc170387630 \h </w:instrText>
            </w:r>
            <w:r>
              <w:rPr>
                <w:noProof/>
                <w:webHidden/>
              </w:rPr>
            </w:r>
            <w:r>
              <w:rPr>
                <w:noProof/>
                <w:webHidden/>
              </w:rPr>
              <w:fldChar w:fldCharType="separate"/>
            </w:r>
            <w:r>
              <w:rPr>
                <w:noProof/>
                <w:webHidden/>
              </w:rPr>
              <w:t>14</w:t>
            </w:r>
            <w:r>
              <w:rPr>
                <w:noProof/>
                <w:webHidden/>
              </w:rPr>
              <w:fldChar w:fldCharType="end"/>
            </w:r>
          </w:hyperlink>
        </w:p>
        <w:p w14:paraId="4D0F0E18" w14:textId="374536FB"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1" w:history="1">
            <w:r w:rsidRPr="001324F7">
              <w:rPr>
                <w:rStyle w:val="Hyperlink"/>
                <w:rFonts w:eastAsia="Times New Roman" w:cs="Times New Roman"/>
                <w:noProof/>
              </w:rPr>
              <w:t>Table S3.  Simulated Models</w:t>
            </w:r>
            <w:r>
              <w:rPr>
                <w:noProof/>
                <w:webHidden/>
              </w:rPr>
              <w:tab/>
            </w:r>
            <w:r>
              <w:rPr>
                <w:noProof/>
                <w:webHidden/>
              </w:rPr>
              <w:fldChar w:fldCharType="begin"/>
            </w:r>
            <w:r>
              <w:rPr>
                <w:noProof/>
                <w:webHidden/>
              </w:rPr>
              <w:instrText xml:space="preserve"> PAGEREF _Toc170387631 \h </w:instrText>
            </w:r>
            <w:r>
              <w:rPr>
                <w:noProof/>
                <w:webHidden/>
              </w:rPr>
            </w:r>
            <w:r>
              <w:rPr>
                <w:noProof/>
                <w:webHidden/>
              </w:rPr>
              <w:fldChar w:fldCharType="separate"/>
            </w:r>
            <w:r>
              <w:rPr>
                <w:noProof/>
                <w:webHidden/>
              </w:rPr>
              <w:t>17</w:t>
            </w:r>
            <w:r>
              <w:rPr>
                <w:noProof/>
                <w:webHidden/>
              </w:rPr>
              <w:fldChar w:fldCharType="end"/>
            </w:r>
          </w:hyperlink>
        </w:p>
        <w:p w14:paraId="559C9153" w14:textId="344605FB"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2" w:history="1">
            <w:r w:rsidRPr="001324F7">
              <w:rPr>
                <w:rStyle w:val="Hyperlink"/>
                <w:rFonts w:eastAsia="Times New Roman" w:cs="Times New Roman"/>
                <w:noProof/>
              </w:rPr>
              <w:t>Figure S4. Simulated Non-linear Relationships</w:t>
            </w:r>
            <w:r>
              <w:rPr>
                <w:noProof/>
                <w:webHidden/>
              </w:rPr>
              <w:tab/>
            </w:r>
            <w:r>
              <w:rPr>
                <w:noProof/>
                <w:webHidden/>
              </w:rPr>
              <w:fldChar w:fldCharType="begin"/>
            </w:r>
            <w:r>
              <w:rPr>
                <w:noProof/>
                <w:webHidden/>
              </w:rPr>
              <w:instrText xml:space="preserve"> PAGEREF _Toc170387632 \h </w:instrText>
            </w:r>
            <w:r>
              <w:rPr>
                <w:noProof/>
                <w:webHidden/>
              </w:rPr>
            </w:r>
            <w:r>
              <w:rPr>
                <w:noProof/>
                <w:webHidden/>
              </w:rPr>
              <w:fldChar w:fldCharType="separate"/>
            </w:r>
            <w:r>
              <w:rPr>
                <w:noProof/>
                <w:webHidden/>
              </w:rPr>
              <w:t>18</w:t>
            </w:r>
            <w:r>
              <w:rPr>
                <w:noProof/>
                <w:webHidden/>
              </w:rPr>
              <w:fldChar w:fldCharType="end"/>
            </w:r>
          </w:hyperlink>
        </w:p>
        <w:p w14:paraId="727FF87D" w14:textId="7D9571A1"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3" w:history="1">
            <w:r w:rsidRPr="001324F7">
              <w:rPr>
                <w:rStyle w:val="Hyperlink"/>
                <w:rFonts w:eastAsia="Times New Roman" w:cs="Times New Roman"/>
                <w:noProof/>
              </w:rPr>
              <w:t>Figure S5. Simulated Error Results</w:t>
            </w:r>
            <w:r>
              <w:rPr>
                <w:noProof/>
                <w:webHidden/>
              </w:rPr>
              <w:tab/>
            </w:r>
            <w:r>
              <w:rPr>
                <w:noProof/>
                <w:webHidden/>
              </w:rPr>
              <w:fldChar w:fldCharType="begin"/>
            </w:r>
            <w:r>
              <w:rPr>
                <w:noProof/>
                <w:webHidden/>
              </w:rPr>
              <w:instrText xml:space="preserve"> PAGEREF _Toc170387633 \h </w:instrText>
            </w:r>
            <w:r>
              <w:rPr>
                <w:noProof/>
                <w:webHidden/>
              </w:rPr>
            </w:r>
            <w:r>
              <w:rPr>
                <w:noProof/>
                <w:webHidden/>
              </w:rPr>
              <w:fldChar w:fldCharType="separate"/>
            </w:r>
            <w:r>
              <w:rPr>
                <w:noProof/>
                <w:webHidden/>
              </w:rPr>
              <w:t>19</w:t>
            </w:r>
            <w:r>
              <w:rPr>
                <w:noProof/>
                <w:webHidden/>
              </w:rPr>
              <w:fldChar w:fldCharType="end"/>
            </w:r>
          </w:hyperlink>
        </w:p>
        <w:p w14:paraId="326CBD5C" w14:textId="04A0A84F"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4" w:history="1">
            <w:r w:rsidRPr="001324F7">
              <w:rPr>
                <w:rStyle w:val="Hyperlink"/>
                <w:rFonts w:eastAsia="Times New Roman" w:cs="Times New Roman"/>
                <w:noProof/>
              </w:rPr>
              <w:t>Figure S6. Simulated Null Covariate Results</w:t>
            </w:r>
            <w:r>
              <w:rPr>
                <w:noProof/>
                <w:webHidden/>
              </w:rPr>
              <w:tab/>
            </w:r>
            <w:r>
              <w:rPr>
                <w:noProof/>
                <w:webHidden/>
              </w:rPr>
              <w:fldChar w:fldCharType="begin"/>
            </w:r>
            <w:r>
              <w:rPr>
                <w:noProof/>
                <w:webHidden/>
              </w:rPr>
              <w:instrText xml:space="preserve"> PAGEREF _Toc170387634 \h </w:instrText>
            </w:r>
            <w:r>
              <w:rPr>
                <w:noProof/>
                <w:webHidden/>
              </w:rPr>
            </w:r>
            <w:r>
              <w:rPr>
                <w:noProof/>
                <w:webHidden/>
              </w:rPr>
              <w:fldChar w:fldCharType="separate"/>
            </w:r>
            <w:r>
              <w:rPr>
                <w:noProof/>
                <w:webHidden/>
              </w:rPr>
              <w:t>20</w:t>
            </w:r>
            <w:r>
              <w:rPr>
                <w:noProof/>
                <w:webHidden/>
              </w:rPr>
              <w:fldChar w:fldCharType="end"/>
            </w:r>
          </w:hyperlink>
        </w:p>
        <w:p w14:paraId="10A9461F" w14:textId="432BA724"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hyperlink w:anchor="_Toc170387635" w:history="1">
            <w:r w:rsidRPr="001324F7">
              <w:rPr>
                <w:rStyle w:val="Hyperlink"/>
                <w:rFonts w:eastAsia="Times New Roman" w:cs="Times New Roman"/>
                <w:noProof/>
              </w:rPr>
              <w:t>Appendix S3: Dynamic factor analysis to combine covariate data</w:t>
            </w:r>
            <w:r>
              <w:rPr>
                <w:noProof/>
                <w:webHidden/>
              </w:rPr>
              <w:tab/>
            </w:r>
            <w:r>
              <w:rPr>
                <w:noProof/>
                <w:webHidden/>
              </w:rPr>
              <w:fldChar w:fldCharType="begin"/>
            </w:r>
            <w:r>
              <w:rPr>
                <w:noProof/>
                <w:webHidden/>
              </w:rPr>
              <w:instrText xml:space="preserve"> PAGEREF _Toc170387635 \h </w:instrText>
            </w:r>
            <w:r>
              <w:rPr>
                <w:noProof/>
                <w:webHidden/>
              </w:rPr>
            </w:r>
            <w:r>
              <w:rPr>
                <w:noProof/>
                <w:webHidden/>
              </w:rPr>
              <w:fldChar w:fldCharType="separate"/>
            </w:r>
            <w:r>
              <w:rPr>
                <w:noProof/>
                <w:webHidden/>
              </w:rPr>
              <w:t>21</w:t>
            </w:r>
            <w:r>
              <w:rPr>
                <w:noProof/>
                <w:webHidden/>
              </w:rPr>
              <w:fldChar w:fldCharType="end"/>
            </w:r>
          </w:hyperlink>
        </w:p>
        <w:p w14:paraId="48F3C29E" w14:textId="65F1EC1B"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6" w:history="1">
            <w:r w:rsidRPr="001324F7">
              <w:rPr>
                <w:rStyle w:val="Hyperlink"/>
                <w:rFonts w:eastAsia="Times New Roman" w:cs="Times New Roman"/>
                <w:noProof/>
              </w:rPr>
              <w:t>Figure S7. DFA Size Latent Trend and Loadings (Kuskokwim)</w:t>
            </w:r>
            <w:r>
              <w:rPr>
                <w:noProof/>
                <w:webHidden/>
              </w:rPr>
              <w:tab/>
            </w:r>
            <w:r>
              <w:rPr>
                <w:noProof/>
                <w:webHidden/>
              </w:rPr>
              <w:fldChar w:fldCharType="begin"/>
            </w:r>
            <w:r>
              <w:rPr>
                <w:noProof/>
                <w:webHidden/>
              </w:rPr>
              <w:instrText xml:space="preserve"> PAGEREF _Toc170387636 \h </w:instrText>
            </w:r>
            <w:r>
              <w:rPr>
                <w:noProof/>
                <w:webHidden/>
              </w:rPr>
            </w:r>
            <w:r>
              <w:rPr>
                <w:noProof/>
                <w:webHidden/>
              </w:rPr>
              <w:fldChar w:fldCharType="separate"/>
            </w:r>
            <w:r>
              <w:rPr>
                <w:noProof/>
                <w:webHidden/>
              </w:rPr>
              <w:t>23</w:t>
            </w:r>
            <w:r>
              <w:rPr>
                <w:noProof/>
                <w:webHidden/>
              </w:rPr>
              <w:fldChar w:fldCharType="end"/>
            </w:r>
          </w:hyperlink>
        </w:p>
        <w:p w14:paraId="4A7DF972" w14:textId="1E22AA35"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7" w:history="1">
            <w:r w:rsidRPr="001324F7">
              <w:rPr>
                <w:rStyle w:val="Hyperlink"/>
                <w:rFonts w:eastAsia="Times New Roman" w:cs="Times New Roman"/>
                <w:noProof/>
              </w:rPr>
              <w:t>Figure S8. DFA Size Model Fits (Kuskokwim)</w:t>
            </w:r>
            <w:r>
              <w:rPr>
                <w:noProof/>
                <w:webHidden/>
              </w:rPr>
              <w:tab/>
            </w:r>
            <w:r>
              <w:rPr>
                <w:noProof/>
                <w:webHidden/>
              </w:rPr>
              <w:fldChar w:fldCharType="begin"/>
            </w:r>
            <w:r>
              <w:rPr>
                <w:noProof/>
                <w:webHidden/>
              </w:rPr>
              <w:instrText xml:space="preserve"> PAGEREF _Toc170387637 \h </w:instrText>
            </w:r>
            <w:r>
              <w:rPr>
                <w:noProof/>
                <w:webHidden/>
              </w:rPr>
            </w:r>
            <w:r>
              <w:rPr>
                <w:noProof/>
                <w:webHidden/>
              </w:rPr>
              <w:fldChar w:fldCharType="separate"/>
            </w:r>
            <w:r>
              <w:rPr>
                <w:noProof/>
                <w:webHidden/>
              </w:rPr>
              <w:t>24</w:t>
            </w:r>
            <w:r>
              <w:rPr>
                <w:noProof/>
                <w:webHidden/>
              </w:rPr>
              <w:fldChar w:fldCharType="end"/>
            </w:r>
          </w:hyperlink>
        </w:p>
        <w:p w14:paraId="5DD76048" w14:textId="2615CB97"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8" w:history="1">
            <w:r w:rsidRPr="001324F7">
              <w:rPr>
                <w:rStyle w:val="Hyperlink"/>
                <w:rFonts w:eastAsia="Times New Roman" w:cs="Times New Roman"/>
                <w:noProof/>
              </w:rPr>
              <w:t>Figure S9. DFA Size Latent Trend and Loadings (Yukon)</w:t>
            </w:r>
            <w:r>
              <w:rPr>
                <w:noProof/>
                <w:webHidden/>
              </w:rPr>
              <w:tab/>
            </w:r>
            <w:r>
              <w:rPr>
                <w:noProof/>
                <w:webHidden/>
              </w:rPr>
              <w:fldChar w:fldCharType="begin"/>
            </w:r>
            <w:r>
              <w:rPr>
                <w:noProof/>
                <w:webHidden/>
              </w:rPr>
              <w:instrText xml:space="preserve"> PAGEREF _Toc170387638 \h </w:instrText>
            </w:r>
            <w:r>
              <w:rPr>
                <w:noProof/>
                <w:webHidden/>
              </w:rPr>
            </w:r>
            <w:r>
              <w:rPr>
                <w:noProof/>
                <w:webHidden/>
              </w:rPr>
              <w:fldChar w:fldCharType="separate"/>
            </w:r>
            <w:r>
              <w:rPr>
                <w:noProof/>
                <w:webHidden/>
              </w:rPr>
              <w:t>25</w:t>
            </w:r>
            <w:r>
              <w:rPr>
                <w:noProof/>
                <w:webHidden/>
              </w:rPr>
              <w:fldChar w:fldCharType="end"/>
            </w:r>
          </w:hyperlink>
        </w:p>
        <w:p w14:paraId="2A958A24" w14:textId="4E40A8F2"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39" w:history="1">
            <w:r w:rsidRPr="001324F7">
              <w:rPr>
                <w:rStyle w:val="Hyperlink"/>
                <w:rFonts w:eastAsia="Times New Roman" w:cs="Times New Roman"/>
                <w:noProof/>
              </w:rPr>
              <w:t>Figure S10. DFA Size Model Fits (Yukon)</w:t>
            </w:r>
            <w:r>
              <w:rPr>
                <w:noProof/>
                <w:webHidden/>
              </w:rPr>
              <w:tab/>
            </w:r>
            <w:r>
              <w:rPr>
                <w:noProof/>
                <w:webHidden/>
              </w:rPr>
              <w:fldChar w:fldCharType="begin"/>
            </w:r>
            <w:r>
              <w:rPr>
                <w:noProof/>
                <w:webHidden/>
              </w:rPr>
              <w:instrText xml:space="preserve"> PAGEREF _Toc170387639 \h </w:instrText>
            </w:r>
            <w:r>
              <w:rPr>
                <w:noProof/>
                <w:webHidden/>
              </w:rPr>
            </w:r>
            <w:r>
              <w:rPr>
                <w:noProof/>
                <w:webHidden/>
              </w:rPr>
              <w:fldChar w:fldCharType="separate"/>
            </w:r>
            <w:r>
              <w:rPr>
                <w:noProof/>
                <w:webHidden/>
              </w:rPr>
              <w:t>26</w:t>
            </w:r>
            <w:r>
              <w:rPr>
                <w:noProof/>
                <w:webHidden/>
              </w:rPr>
              <w:fldChar w:fldCharType="end"/>
            </w:r>
          </w:hyperlink>
        </w:p>
        <w:p w14:paraId="45E154B4" w14:textId="2D55AC04"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0" w:history="1">
            <w:r w:rsidRPr="001324F7">
              <w:rPr>
                <w:rStyle w:val="Hyperlink"/>
                <w:rFonts w:eastAsia="Times New Roman" w:cs="Times New Roman"/>
                <w:noProof/>
              </w:rPr>
              <w:t>Figure S11. DFA Marine Competitor Latent Trend and Loadings</w:t>
            </w:r>
            <w:r>
              <w:rPr>
                <w:noProof/>
                <w:webHidden/>
              </w:rPr>
              <w:tab/>
            </w:r>
            <w:r>
              <w:rPr>
                <w:noProof/>
                <w:webHidden/>
              </w:rPr>
              <w:fldChar w:fldCharType="begin"/>
            </w:r>
            <w:r>
              <w:rPr>
                <w:noProof/>
                <w:webHidden/>
              </w:rPr>
              <w:instrText xml:space="preserve"> PAGEREF _Toc170387640 \h </w:instrText>
            </w:r>
            <w:r>
              <w:rPr>
                <w:noProof/>
                <w:webHidden/>
              </w:rPr>
            </w:r>
            <w:r>
              <w:rPr>
                <w:noProof/>
                <w:webHidden/>
              </w:rPr>
              <w:fldChar w:fldCharType="separate"/>
            </w:r>
            <w:r>
              <w:rPr>
                <w:noProof/>
                <w:webHidden/>
              </w:rPr>
              <w:t>27</w:t>
            </w:r>
            <w:r>
              <w:rPr>
                <w:noProof/>
                <w:webHidden/>
              </w:rPr>
              <w:fldChar w:fldCharType="end"/>
            </w:r>
          </w:hyperlink>
        </w:p>
        <w:p w14:paraId="707B5E1F" w14:textId="69B94CAB"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1" w:history="1">
            <w:r w:rsidRPr="001324F7">
              <w:rPr>
                <w:rStyle w:val="Hyperlink"/>
                <w:rFonts w:eastAsia="Times New Roman" w:cs="Times New Roman"/>
                <w:noProof/>
              </w:rPr>
              <w:t>Figure S12. DFA Marine Competitor Model Fits</w:t>
            </w:r>
            <w:r>
              <w:rPr>
                <w:noProof/>
                <w:webHidden/>
              </w:rPr>
              <w:tab/>
            </w:r>
            <w:r>
              <w:rPr>
                <w:noProof/>
                <w:webHidden/>
              </w:rPr>
              <w:fldChar w:fldCharType="begin"/>
            </w:r>
            <w:r>
              <w:rPr>
                <w:noProof/>
                <w:webHidden/>
              </w:rPr>
              <w:instrText xml:space="preserve"> PAGEREF _Toc170387641 \h </w:instrText>
            </w:r>
            <w:r>
              <w:rPr>
                <w:noProof/>
                <w:webHidden/>
              </w:rPr>
            </w:r>
            <w:r>
              <w:rPr>
                <w:noProof/>
                <w:webHidden/>
              </w:rPr>
              <w:fldChar w:fldCharType="separate"/>
            </w:r>
            <w:r>
              <w:rPr>
                <w:noProof/>
                <w:webHidden/>
              </w:rPr>
              <w:t>28</w:t>
            </w:r>
            <w:r>
              <w:rPr>
                <w:noProof/>
                <w:webHidden/>
              </w:rPr>
              <w:fldChar w:fldCharType="end"/>
            </w:r>
          </w:hyperlink>
        </w:p>
        <w:p w14:paraId="47D6B835" w14:textId="7655E699"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hyperlink w:anchor="_Toc170387642" w:history="1">
            <w:r w:rsidRPr="001324F7">
              <w:rPr>
                <w:rStyle w:val="Hyperlink"/>
                <w:rFonts w:eastAsia="Times New Roman" w:cs="Times New Roman"/>
                <w:noProof/>
              </w:rPr>
              <w:t>Appendix S4: Freshwater covariate processing</w:t>
            </w:r>
            <w:r>
              <w:rPr>
                <w:noProof/>
                <w:webHidden/>
              </w:rPr>
              <w:tab/>
            </w:r>
            <w:r>
              <w:rPr>
                <w:noProof/>
                <w:webHidden/>
              </w:rPr>
              <w:fldChar w:fldCharType="begin"/>
            </w:r>
            <w:r>
              <w:rPr>
                <w:noProof/>
                <w:webHidden/>
              </w:rPr>
              <w:instrText xml:space="preserve"> PAGEREF _Toc170387642 \h </w:instrText>
            </w:r>
            <w:r>
              <w:rPr>
                <w:noProof/>
                <w:webHidden/>
              </w:rPr>
            </w:r>
            <w:r>
              <w:rPr>
                <w:noProof/>
                <w:webHidden/>
              </w:rPr>
              <w:fldChar w:fldCharType="separate"/>
            </w:r>
            <w:r>
              <w:rPr>
                <w:noProof/>
                <w:webHidden/>
              </w:rPr>
              <w:t>30</w:t>
            </w:r>
            <w:r>
              <w:rPr>
                <w:noProof/>
                <w:webHidden/>
              </w:rPr>
              <w:fldChar w:fldCharType="end"/>
            </w:r>
          </w:hyperlink>
        </w:p>
        <w:p w14:paraId="1365A724" w14:textId="34955972"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3" w:history="1">
            <w:r w:rsidRPr="001324F7">
              <w:rPr>
                <w:rStyle w:val="Hyperlink"/>
                <w:rFonts w:eastAsia="Times New Roman" w:cs="Times New Roman"/>
                <w:noProof/>
              </w:rPr>
              <w:t>Figure S13. Mainstem Maximum Daily Stream Temperatures</w:t>
            </w:r>
            <w:r>
              <w:rPr>
                <w:noProof/>
                <w:webHidden/>
              </w:rPr>
              <w:tab/>
            </w:r>
            <w:r>
              <w:rPr>
                <w:noProof/>
                <w:webHidden/>
              </w:rPr>
              <w:fldChar w:fldCharType="begin"/>
            </w:r>
            <w:r>
              <w:rPr>
                <w:noProof/>
                <w:webHidden/>
              </w:rPr>
              <w:instrText xml:space="preserve"> PAGEREF _Toc170387643 \h </w:instrText>
            </w:r>
            <w:r>
              <w:rPr>
                <w:noProof/>
                <w:webHidden/>
              </w:rPr>
            </w:r>
            <w:r>
              <w:rPr>
                <w:noProof/>
                <w:webHidden/>
              </w:rPr>
              <w:fldChar w:fldCharType="separate"/>
            </w:r>
            <w:r>
              <w:rPr>
                <w:noProof/>
                <w:webHidden/>
              </w:rPr>
              <w:t>33</w:t>
            </w:r>
            <w:r>
              <w:rPr>
                <w:noProof/>
                <w:webHidden/>
              </w:rPr>
              <w:fldChar w:fldCharType="end"/>
            </w:r>
          </w:hyperlink>
        </w:p>
        <w:p w14:paraId="3DC9DA68" w14:textId="7E116DB0"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hyperlink w:anchor="_Toc170387644" w:history="1">
            <w:r w:rsidRPr="001324F7">
              <w:rPr>
                <w:rStyle w:val="Hyperlink"/>
                <w:rFonts w:eastAsia="Times New Roman" w:cs="Times New Roman"/>
                <w:noProof/>
              </w:rPr>
              <w:t>Appendix S5: Covariate Selection and Multicollinearity</w:t>
            </w:r>
            <w:r>
              <w:rPr>
                <w:noProof/>
                <w:webHidden/>
              </w:rPr>
              <w:tab/>
            </w:r>
            <w:r>
              <w:rPr>
                <w:noProof/>
                <w:webHidden/>
              </w:rPr>
              <w:fldChar w:fldCharType="begin"/>
            </w:r>
            <w:r>
              <w:rPr>
                <w:noProof/>
                <w:webHidden/>
              </w:rPr>
              <w:instrText xml:space="preserve"> PAGEREF _Toc170387644 \h </w:instrText>
            </w:r>
            <w:r>
              <w:rPr>
                <w:noProof/>
                <w:webHidden/>
              </w:rPr>
            </w:r>
            <w:r>
              <w:rPr>
                <w:noProof/>
                <w:webHidden/>
              </w:rPr>
              <w:fldChar w:fldCharType="separate"/>
            </w:r>
            <w:r>
              <w:rPr>
                <w:noProof/>
                <w:webHidden/>
              </w:rPr>
              <w:t>36</w:t>
            </w:r>
            <w:r>
              <w:rPr>
                <w:noProof/>
                <w:webHidden/>
              </w:rPr>
              <w:fldChar w:fldCharType="end"/>
            </w:r>
          </w:hyperlink>
        </w:p>
        <w:p w14:paraId="03CCA8D1" w14:textId="75372114"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5" w:history="1">
            <w:r w:rsidRPr="001324F7">
              <w:rPr>
                <w:rStyle w:val="Hyperlink"/>
                <w:rFonts w:eastAsia="Times New Roman" w:cs="Times New Roman"/>
                <w:noProof/>
              </w:rPr>
              <w:t>Table S4. Candidate Covariate Datasets</w:t>
            </w:r>
            <w:r>
              <w:rPr>
                <w:noProof/>
                <w:webHidden/>
              </w:rPr>
              <w:tab/>
            </w:r>
            <w:r>
              <w:rPr>
                <w:noProof/>
                <w:webHidden/>
              </w:rPr>
              <w:fldChar w:fldCharType="begin"/>
            </w:r>
            <w:r>
              <w:rPr>
                <w:noProof/>
                <w:webHidden/>
              </w:rPr>
              <w:instrText xml:space="preserve"> PAGEREF _Toc170387645 \h </w:instrText>
            </w:r>
            <w:r>
              <w:rPr>
                <w:noProof/>
                <w:webHidden/>
              </w:rPr>
            </w:r>
            <w:r>
              <w:rPr>
                <w:noProof/>
                <w:webHidden/>
              </w:rPr>
              <w:fldChar w:fldCharType="separate"/>
            </w:r>
            <w:r>
              <w:rPr>
                <w:noProof/>
                <w:webHidden/>
              </w:rPr>
              <w:t>37</w:t>
            </w:r>
            <w:r>
              <w:rPr>
                <w:noProof/>
                <w:webHidden/>
              </w:rPr>
              <w:fldChar w:fldCharType="end"/>
            </w:r>
          </w:hyperlink>
        </w:p>
        <w:p w14:paraId="5D751604" w14:textId="70A361EC"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6" w:history="1">
            <w:r w:rsidRPr="001324F7">
              <w:rPr>
                <w:rStyle w:val="Hyperlink"/>
                <w:rFonts w:eastAsia="Times New Roman" w:cs="Times New Roman"/>
                <w:noProof/>
              </w:rPr>
              <w:t>Table S5. Variance Inflation Factors</w:t>
            </w:r>
            <w:r>
              <w:rPr>
                <w:noProof/>
                <w:webHidden/>
              </w:rPr>
              <w:tab/>
            </w:r>
            <w:r>
              <w:rPr>
                <w:noProof/>
                <w:webHidden/>
              </w:rPr>
              <w:fldChar w:fldCharType="begin"/>
            </w:r>
            <w:r>
              <w:rPr>
                <w:noProof/>
                <w:webHidden/>
              </w:rPr>
              <w:instrText xml:space="preserve"> PAGEREF _Toc170387646 \h </w:instrText>
            </w:r>
            <w:r>
              <w:rPr>
                <w:noProof/>
                <w:webHidden/>
              </w:rPr>
            </w:r>
            <w:r>
              <w:rPr>
                <w:noProof/>
                <w:webHidden/>
              </w:rPr>
              <w:fldChar w:fldCharType="separate"/>
            </w:r>
            <w:r>
              <w:rPr>
                <w:noProof/>
                <w:webHidden/>
              </w:rPr>
              <w:t>43</w:t>
            </w:r>
            <w:r>
              <w:rPr>
                <w:noProof/>
                <w:webHidden/>
              </w:rPr>
              <w:fldChar w:fldCharType="end"/>
            </w:r>
          </w:hyperlink>
        </w:p>
        <w:p w14:paraId="6FDA8B37" w14:textId="4B4AA4FC"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7" w:history="1">
            <w:r w:rsidRPr="001324F7">
              <w:rPr>
                <w:rStyle w:val="Hyperlink"/>
                <w:rFonts w:eastAsia="Times New Roman" w:cs="Times New Roman"/>
                <w:noProof/>
              </w:rPr>
              <w:t>Table S6. Density Dependent Effect Sizes</w:t>
            </w:r>
            <w:r>
              <w:rPr>
                <w:noProof/>
                <w:webHidden/>
              </w:rPr>
              <w:tab/>
            </w:r>
            <w:r>
              <w:rPr>
                <w:noProof/>
                <w:webHidden/>
              </w:rPr>
              <w:fldChar w:fldCharType="begin"/>
            </w:r>
            <w:r>
              <w:rPr>
                <w:noProof/>
                <w:webHidden/>
              </w:rPr>
              <w:instrText xml:space="preserve"> PAGEREF _Toc170387647 \h </w:instrText>
            </w:r>
            <w:r>
              <w:rPr>
                <w:noProof/>
                <w:webHidden/>
              </w:rPr>
            </w:r>
            <w:r>
              <w:rPr>
                <w:noProof/>
                <w:webHidden/>
              </w:rPr>
              <w:fldChar w:fldCharType="separate"/>
            </w:r>
            <w:r>
              <w:rPr>
                <w:noProof/>
                <w:webHidden/>
              </w:rPr>
              <w:t>44</w:t>
            </w:r>
            <w:r>
              <w:rPr>
                <w:noProof/>
                <w:webHidden/>
              </w:rPr>
              <w:fldChar w:fldCharType="end"/>
            </w:r>
          </w:hyperlink>
        </w:p>
        <w:p w14:paraId="2E1BAF2C" w14:textId="435ECEA4"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8" w:history="1">
            <w:r w:rsidRPr="001324F7">
              <w:rPr>
                <w:rStyle w:val="Hyperlink"/>
                <w:rFonts w:eastAsia="Times New Roman" w:cs="Times New Roman"/>
                <w:noProof/>
              </w:rPr>
              <w:t>Table S7. Covariate Effect Size</w:t>
            </w:r>
            <w:r>
              <w:rPr>
                <w:noProof/>
                <w:webHidden/>
              </w:rPr>
              <w:tab/>
            </w:r>
            <w:r>
              <w:rPr>
                <w:noProof/>
                <w:webHidden/>
              </w:rPr>
              <w:fldChar w:fldCharType="begin"/>
            </w:r>
            <w:r>
              <w:rPr>
                <w:noProof/>
                <w:webHidden/>
              </w:rPr>
              <w:instrText xml:space="preserve"> PAGEREF _Toc170387648 \h </w:instrText>
            </w:r>
            <w:r>
              <w:rPr>
                <w:noProof/>
                <w:webHidden/>
              </w:rPr>
            </w:r>
            <w:r>
              <w:rPr>
                <w:noProof/>
                <w:webHidden/>
              </w:rPr>
              <w:fldChar w:fldCharType="separate"/>
            </w:r>
            <w:r>
              <w:rPr>
                <w:noProof/>
                <w:webHidden/>
              </w:rPr>
              <w:t>46</w:t>
            </w:r>
            <w:r>
              <w:rPr>
                <w:noProof/>
                <w:webHidden/>
              </w:rPr>
              <w:fldChar w:fldCharType="end"/>
            </w:r>
          </w:hyperlink>
        </w:p>
        <w:p w14:paraId="771BFDED" w14:textId="50F289FF"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49" w:history="1">
            <w:r w:rsidRPr="001324F7">
              <w:rPr>
                <w:rStyle w:val="Hyperlink"/>
                <w:rFonts w:eastAsia="Times New Roman" w:cs="Times New Roman"/>
                <w:noProof/>
              </w:rPr>
              <w:t>Figure S14. Correlation Plot Candidate Freshwater Covariates</w:t>
            </w:r>
            <w:r>
              <w:rPr>
                <w:noProof/>
                <w:webHidden/>
              </w:rPr>
              <w:tab/>
            </w:r>
            <w:r>
              <w:rPr>
                <w:noProof/>
                <w:webHidden/>
              </w:rPr>
              <w:fldChar w:fldCharType="begin"/>
            </w:r>
            <w:r>
              <w:rPr>
                <w:noProof/>
                <w:webHidden/>
              </w:rPr>
              <w:instrText xml:space="preserve"> PAGEREF _Toc170387649 \h </w:instrText>
            </w:r>
            <w:r>
              <w:rPr>
                <w:noProof/>
                <w:webHidden/>
              </w:rPr>
            </w:r>
            <w:r>
              <w:rPr>
                <w:noProof/>
                <w:webHidden/>
              </w:rPr>
              <w:fldChar w:fldCharType="separate"/>
            </w:r>
            <w:r>
              <w:rPr>
                <w:noProof/>
                <w:webHidden/>
              </w:rPr>
              <w:t>48</w:t>
            </w:r>
            <w:r>
              <w:rPr>
                <w:noProof/>
                <w:webHidden/>
              </w:rPr>
              <w:fldChar w:fldCharType="end"/>
            </w:r>
          </w:hyperlink>
        </w:p>
        <w:p w14:paraId="07E9703A" w14:textId="77E36A2A"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0" w:history="1">
            <w:r w:rsidRPr="001324F7">
              <w:rPr>
                <w:rStyle w:val="Hyperlink"/>
                <w:rFonts w:eastAsia="Times New Roman" w:cs="Times New Roman"/>
                <w:noProof/>
              </w:rPr>
              <w:t>Figure S15. Correlation Plot Candidate Marine Covariates</w:t>
            </w:r>
            <w:r>
              <w:rPr>
                <w:noProof/>
                <w:webHidden/>
              </w:rPr>
              <w:tab/>
            </w:r>
            <w:r>
              <w:rPr>
                <w:noProof/>
                <w:webHidden/>
              </w:rPr>
              <w:fldChar w:fldCharType="begin"/>
            </w:r>
            <w:r>
              <w:rPr>
                <w:noProof/>
                <w:webHidden/>
              </w:rPr>
              <w:instrText xml:space="preserve"> PAGEREF _Toc170387650 \h </w:instrText>
            </w:r>
            <w:r>
              <w:rPr>
                <w:noProof/>
                <w:webHidden/>
              </w:rPr>
            </w:r>
            <w:r>
              <w:rPr>
                <w:noProof/>
                <w:webHidden/>
              </w:rPr>
              <w:fldChar w:fldCharType="separate"/>
            </w:r>
            <w:r>
              <w:rPr>
                <w:noProof/>
                <w:webHidden/>
              </w:rPr>
              <w:t>49</w:t>
            </w:r>
            <w:r>
              <w:rPr>
                <w:noProof/>
                <w:webHidden/>
              </w:rPr>
              <w:fldChar w:fldCharType="end"/>
            </w:r>
          </w:hyperlink>
        </w:p>
        <w:p w14:paraId="21830F9A" w14:textId="1C90FFFC"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1" w:history="1">
            <w:r w:rsidRPr="001324F7">
              <w:rPr>
                <w:rStyle w:val="Hyperlink"/>
                <w:rFonts w:eastAsia="Times New Roman" w:cs="Times New Roman"/>
                <w:noProof/>
              </w:rPr>
              <w:t>Figure S16. Correlation Plot Final Model Covariates (lagged)</w:t>
            </w:r>
            <w:r>
              <w:rPr>
                <w:noProof/>
                <w:webHidden/>
              </w:rPr>
              <w:tab/>
            </w:r>
            <w:r>
              <w:rPr>
                <w:noProof/>
                <w:webHidden/>
              </w:rPr>
              <w:fldChar w:fldCharType="begin"/>
            </w:r>
            <w:r>
              <w:rPr>
                <w:noProof/>
                <w:webHidden/>
              </w:rPr>
              <w:instrText xml:space="preserve"> PAGEREF _Toc170387651 \h </w:instrText>
            </w:r>
            <w:r>
              <w:rPr>
                <w:noProof/>
                <w:webHidden/>
              </w:rPr>
            </w:r>
            <w:r>
              <w:rPr>
                <w:noProof/>
                <w:webHidden/>
              </w:rPr>
              <w:fldChar w:fldCharType="separate"/>
            </w:r>
            <w:r>
              <w:rPr>
                <w:noProof/>
                <w:webHidden/>
              </w:rPr>
              <w:t>50</w:t>
            </w:r>
            <w:r>
              <w:rPr>
                <w:noProof/>
                <w:webHidden/>
              </w:rPr>
              <w:fldChar w:fldCharType="end"/>
            </w:r>
          </w:hyperlink>
        </w:p>
        <w:p w14:paraId="3BFA5911" w14:textId="044D95CF"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2" w:history="1">
            <w:r w:rsidRPr="001324F7">
              <w:rPr>
                <w:rStyle w:val="Hyperlink"/>
                <w:rFonts w:eastAsia="Times New Roman" w:cs="Times New Roman"/>
                <w:noProof/>
              </w:rPr>
              <w:t>Figure S17. Correlation Plot Final Model Covariates (unlagged)</w:t>
            </w:r>
            <w:r>
              <w:rPr>
                <w:noProof/>
                <w:webHidden/>
              </w:rPr>
              <w:tab/>
            </w:r>
            <w:r>
              <w:rPr>
                <w:noProof/>
                <w:webHidden/>
              </w:rPr>
              <w:fldChar w:fldCharType="begin"/>
            </w:r>
            <w:r>
              <w:rPr>
                <w:noProof/>
                <w:webHidden/>
              </w:rPr>
              <w:instrText xml:space="preserve"> PAGEREF _Toc170387652 \h </w:instrText>
            </w:r>
            <w:r>
              <w:rPr>
                <w:noProof/>
                <w:webHidden/>
              </w:rPr>
            </w:r>
            <w:r>
              <w:rPr>
                <w:noProof/>
                <w:webHidden/>
              </w:rPr>
              <w:fldChar w:fldCharType="separate"/>
            </w:r>
            <w:r>
              <w:rPr>
                <w:noProof/>
                <w:webHidden/>
              </w:rPr>
              <w:t>51</w:t>
            </w:r>
            <w:r>
              <w:rPr>
                <w:noProof/>
                <w:webHidden/>
              </w:rPr>
              <w:fldChar w:fldCharType="end"/>
            </w:r>
          </w:hyperlink>
        </w:p>
        <w:p w14:paraId="0E37BE04" w14:textId="488DEB2E" w:rsidR="000739A0" w:rsidRDefault="000739A0">
          <w:pPr>
            <w:pStyle w:val="TOC1"/>
            <w:tabs>
              <w:tab w:val="right" w:pos="9350"/>
            </w:tabs>
            <w:rPr>
              <w:rFonts w:asciiTheme="minorHAnsi" w:eastAsiaTheme="minorEastAsia" w:hAnsiTheme="minorHAnsi" w:cstheme="minorBidi"/>
              <w:b w:val="0"/>
              <w:bCs w:val="0"/>
              <w:noProof/>
              <w:kern w:val="2"/>
              <w:sz w:val="24"/>
              <w:szCs w:val="24"/>
              <w:lang w:val="en-US"/>
              <w14:ligatures w14:val="standardContextual"/>
            </w:rPr>
          </w:pPr>
          <w:hyperlink w:anchor="_Toc170387653" w:history="1">
            <w:r w:rsidRPr="001324F7">
              <w:rPr>
                <w:rStyle w:val="Hyperlink"/>
                <w:rFonts w:eastAsia="Times New Roman" w:cs="Times New Roman"/>
                <w:noProof/>
              </w:rPr>
              <w:t>Appendix S6: Model fits</w:t>
            </w:r>
            <w:r>
              <w:rPr>
                <w:noProof/>
                <w:webHidden/>
              </w:rPr>
              <w:tab/>
            </w:r>
            <w:r>
              <w:rPr>
                <w:noProof/>
                <w:webHidden/>
              </w:rPr>
              <w:fldChar w:fldCharType="begin"/>
            </w:r>
            <w:r>
              <w:rPr>
                <w:noProof/>
                <w:webHidden/>
              </w:rPr>
              <w:instrText xml:space="preserve"> PAGEREF _Toc170387653 \h </w:instrText>
            </w:r>
            <w:r>
              <w:rPr>
                <w:noProof/>
                <w:webHidden/>
              </w:rPr>
            </w:r>
            <w:r>
              <w:rPr>
                <w:noProof/>
                <w:webHidden/>
              </w:rPr>
              <w:fldChar w:fldCharType="separate"/>
            </w:r>
            <w:r>
              <w:rPr>
                <w:noProof/>
                <w:webHidden/>
              </w:rPr>
              <w:t>52</w:t>
            </w:r>
            <w:r>
              <w:rPr>
                <w:noProof/>
                <w:webHidden/>
              </w:rPr>
              <w:fldChar w:fldCharType="end"/>
            </w:r>
          </w:hyperlink>
        </w:p>
        <w:p w14:paraId="0B8154F5" w14:textId="1967A2E2"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4" w:history="1">
            <w:r w:rsidRPr="001324F7">
              <w:rPr>
                <w:rStyle w:val="Hyperlink"/>
                <w:rFonts w:eastAsia="Times New Roman" w:cs="Times New Roman"/>
                <w:noProof/>
              </w:rPr>
              <w:t>Figure S18. Model Fits</w:t>
            </w:r>
            <w:r>
              <w:rPr>
                <w:noProof/>
                <w:webHidden/>
              </w:rPr>
              <w:tab/>
            </w:r>
            <w:r>
              <w:rPr>
                <w:noProof/>
                <w:webHidden/>
              </w:rPr>
              <w:fldChar w:fldCharType="begin"/>
            </w:r>
            <w:r>
              <w:rPr>
                <w:noProof/>
                <w:webHidden/>
              </w:rPr>
              <w:instrText xml:space="preserve"> PAGEREF _Toc170387654 \h </w:instrText>
            </w:r>
            <w:r>
              <w:rPr>
                <w:noProof/>
                <w:webHidden/>
              </w:rPr>
            </w:r>
            <w:r>
              <w:rPr>
                <w:noProof/>
                <w:webHidden/>
              </w:rPr>
              <w:fldChar w:fldCharType="separate"/>
            </w:r>
            <w:r>
              <w:rPr>
                <w:noProof/>
                <w:webHidden/>
              </w:rPr>
              <w:t>52</w:t>
            </w:r>
            <w:r>
              <w:rPr>
                <w:noProof/>
                <w:webHidden/>
              </w:rPr>
              <w:fldChar w:fldCharType="end"/>
            </w:r>
          </w:hyperlink>
        </w:p>
        <w:p w14:paraId="7BA4E2A3" w14:textId="64621984"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5" w:history="1">
            <w:r w:rsidRPr="001324F7">
              <w:rPr>
                <w:rStyle w:val="Hyperlink"/>
                <w:rFonts w:eastAsia="Times New Roman" w:cs="Times New Roman"/>
                <w:noProof/>
              </w:rPr>
              <w:t>Figure S19. Sensitivity Test for Body Size</w:t>
            </w:r>
            <w:r>
              <w:rPr>
                <w:noProof/>
                <w:webHidden/>
              </w:rPr>
              <w:tab/>
            </w:r>
            <w:r>
              <w:rPr>
                <w:noProof/>
                <w:webHidden/>
              </w:rPr>
              <w:fldChar w:fldCharType="begin"/>
            </w:r>
            <w:r>
              <w:rPr>
                <w:noProof/>
                <w:webHidden/>
              </w:rPr>
              <w:instrText xml:space="preserve"> PAGEREF _Toc170387655 \h </w:instrText>
            </w:r>
            <w:r>
              <w:rPr>
                <w:noProof/>
                <w:webHidden/>
              </w:rPr>
            </w:r>
            <w:r>
              <w:rPr>
                <w:noProof/>
                <w:webHidden/>
              </w:rPr>
              <w:fldChar w:fldCharType="separate"/>
            </w:r>
            <w:r>
              <w:rPr>
                <w:noProof/>
                <w:webHidden/>
              </w:rPr>
              <w:t>53</w:t>
            </w:r>
            <w:r>
              <w:rPr>
                <w:noProof/>
                <w:webHidden/>
              </w:rPr>
              <w:fldChar w:fldCharType="end"/>
            </w:r>
          </w:hyperlink>
        </w:p>
        <w:p w14:paraId="7F978AC9" w14:textId="11AFEB69"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6" w:history="1">
            <w:r w:rsidRPr="001324F7">
              <w:rPr>
                <w:rStyle w:val="Hyperlink"/>
                <w:rFonts w:eastAsia="Times New Roman" w:cs="Times New Roman"/>
                <w:noProof/>
              </w:rPr>
              <w:t>Figure S20. Sensitivity Test for Marine Competitors</w:t>
            </w:r>
            <w:r>
              <w:rPr>
                <w:noProof/>
                <w:webHidden/>
              </w:rPr>
              <w:tab/>
            </w:r>
            <w:r>
              <w:rPr>
                <w:noProof/>
                <w:webHidden/>
              </w:rPr>
              <w:fldChar w:fldCharType="begin"/>
            </w:r>
            <w:r>
              <w:rPr>
                <w:noProof/>
                <w:webHidden/>
              </w:rPr>
              <w:instrText xml:space="preserve"> PAGEREF _Toc170387656 \h </w:instrText>
            </w:r>
            <w:r>
              <w:rPr>
                <w:noProof/>
                <w:webHidden/>
              </w:rPr>
            </w:r>
            <w:r>
              <w:rPr>
                <w:noProof/>
                <w:webHidden/>
              </w:rPr>
              <w:fldChar w:fldCharType="separate"/>
            </w:r>
            <w:r>
              <w:rPr>
                <w:noProof/>
                <w:webHidden/>
              </w:rPr>
              <w:t>54</w:t>
            </w:r>
            <w:r>
              <w:rPr>
                <w:noProof/>
                <w:webHidden/>
              </w:rPr>
              <w:fldChar w:fldCharType="end"/>
            </w:r>
          </w:hyperlink>
        </w:p>
        <w:p w14:paraId="73B43FB8" w14:textId="752D285F" w:rsidR="000739A0" w:rsidRDefault="000739A0">
          <w:pPr>
            <w:pStyle w:val="TOC2"/>
            <w:tabs>
              <w:tab w:val="right" w:pos="9350"/>
            </w:tabs>
            <w:rPr>
              <w:rFonts w:asciiTheme="minorHAnsi" w:eastAsiaTheme="minorEastAsia" w:hAnsiTheme="minorHAnsi" w:cstheme="minorBidi"/>
              <w:i w:val="0"/>
              <w:iCs w:val="0"/>
              <w:noProof/>
              <w:kern w:val="2"/>
              <w:sz w:val="24"/>
              <w:szCs w:val="24"/>
              <w:lang w:val="en-US"/>
              <w14:ligatures w14:val="standardContextual"/>
            </w:rPr>
          </w:pPr>
          <w:hyperlink w:anchor="_Toc170387657" w:history="1">
            <w:r w:rsidRPr="001324F7">
              <w:rPr>
                <w:rStyle w:val="Hyperlink"/>
                <w:rFonts w:eastAsia="Times New Roman" w:cs="Times New Roman"/>
                <w:noProof/>
              </w:rPr>
              <w:t>Figure S21. Non-linear Test</w:t>
            </w:r>
            <w:r>
              <w:rPr>
                <w:noProof/>
                <w:webHidden/>
              </w:rPr>
              <w:tab/>
            </w:r>
            <w:r>
              <w:rPr>
                <w:noProof/>
                <w:webHidden/>
              </w:rPr>
              <w:fldChar w:fldCharType="begin"/>
            </w:r>
            <w:r>
              <w:rPr>
                <w:noProof/>
                <w:webHidden/>
              </w:rPr>
              <w:instrText xml:space="preserve"> PAGEREF _Toc170387657 \h </w:instrText>
            </w:r>
            <w:r>
              <w:rPr>
                <w:noProof/>
                <w:webHidden/>
              </w:rPr>
            </w:r>
            <w:r>
              <w:rPr>
                <w:noProof/>
                <w:webHidden/>
              </w:rPr>
              <w:fldChar w:fldCharType="separate"/>
            </w:r>
            <w:r>
              <w:rPr>
                <w:noProof/>
                <w:webHidden/>
              </w:rPr>
              <w:t>55</w:t>
            </w:r>
            <w:r>
              <w:rPr>
                <w:noProof/>
                <w:webHidden/>
              </w:rPr>
              <w:fldChar w:fldCharType="end"/>
            </w:r>
          </w:hyperlink>
        </w:p>
        <w:p w14:paraId="7A9DF9D6" w14:textId="6407FAB8" w:rsidR="00764C3C" w:rsidRDefault="000739A0" w:rsidP="000739A0">
          <w:pPr>
            <w:pStyle w:val="TOC1"/>
            <w:tabs>
              <w:tab w:val="right" w:pos="9350"/>
            </w:tabs>
            <w:rPr>
              <w:rFonts w:eastAsia="Times New Roman" w:cs="Times New Roman"/>
              <w:sz w:val="24"/>
              <w:szCs w:val="24"/>
            </w:rPr>
            <w:sectPr w:rsidR="00764C3C" w:rsidSect="00695EB6">
              <w:headerReference w:type="even" r:id="rId10"/>
              <w:headerReference w:type="first" r:id="rId11"/>
              <w:pgSz w:w="12240" w:h="15840"/>
              <w:pgMar w:top="1440" w:right="1440" w:bottom="1440" w:left="1440" w:header="720" w:footer="720" w:gutter="0"/>
              <w:pgNumType w:start="1"/>
              <w:cols w:space="720"/>
            </w:sectPr>
          </w:pPr>
          <w:r>
            <w:fldChar w:fldCharType="end"/>
          </w:r>
        </w:p>
      </w:sdtContent>
    </w:sdt>
    <w:p w14:paraId="19867929" w14:textId="77777777" w:rsidR="00764C3C" w:rsidRDefault="00000000">
      <w:pPr>
        <w:pStyle w:val="Heading1"/>
        <w:rPr>
          <w:rFonts w:ascii="Times New Roman" w:eastAsia="Times New Roman" w:hAnsi="Times New Roman" w:cs="Times New Roman"/>
          <w:b/>
          <w:sz w:val="28"/>
          <w:szCs w:val="28"/>
        </w:rPr>
      </w:pPr>
      <w:bookmarkStart w:id="1" w:name="_Toc170387625"/>
      <w:r>
        <w:rPr>
          <w:rFonts w:ascii="Times New Roman" w:eastAsia="Times New Roman" w:hAnsi="Times New Roman" w:cs="Times New Roman"/>
          <w:b/>
          <w:sz w:val="28"/>
          <w:szCs w:val="28"/>
        </w:rPr>
        <w:lastRenderedPageBreak/>
        <w:t>Appendix S1:</w:t>
      </w:r>
      <w:r>
        <w:rPr>
          <w:rFonts w:ascii="Times New Roman" w:eastAsia="Times New Roman" w:hAnsi="Times New Roman" w:cs="Times New Roman"/>
          <w:sz w:val="28"/>
          <w:szCs w:val="28"/>
        </w:rPr>
        <w:t xml:space="preserve"> Spawner and Recruit Data Sources</w:t>
      </w:r>
      <w:bookmarkEnd w:id="1"/>
    </w:p>
    <w:p w14:paraId="56E2DB75" w14:textId="5F5DE97C" w:rsidR="00764C3C" w:rsidRDefault="00000000">
      <w:pPr>
        <w:pStyle w:val="Heading2"/>
        <w:spacing w:before="0" w:after="0" w:line="240" w:lineRule="auto"/>
        <w:rPr>
          <w:rFonts w:ascii="Times New Roman" w:eastAsia="Times New Roman" w:hAnsi="Times New Roman" w:cs="Times New Roman"/>
          <w:sz w:val="24"/>
          <w:szCs w:val="24"/>
        </w:rPr>
      </w:pPr>
      <w:bookmarkStart w:id="2" w:name="_Toc170387626"/>
      <w:r>
        <w:rPr>
          <w:rFonts w:ascii="Times New Roman" w:eastAsia="Times New Roman" w:hAnsi="Times New Roman" w:cs="Times New Roman"/>
          <w:sz w:val="24"/>
          <w:szCs w:val="24"/>
        </w:rPr>
        <w:t>Table S1.</w:t>
      </w:r>
      <w:r w:rsidR="00513A84">
        <w:rPr>
          <w:rFonts w:ascii="Times New Roman" w:eastAsia="Times New Roman" w:hAnsi="Times New Roman" w:cs="Times New Roman"/>
          <w:sz w:val="24"/>
          <w:szCs w:val="24"/>
        </w:rPr>
        <w:t xml:space="preserve"> Data Sources</w:t>
      </w:r>
      <w:bookmarkEnd w:id="2"/>
      <w:r>
        <w:rPr>
          <w:rFonts w:ascii="Times New Roman" w:eastAsia="Times New Roman" w:hAnsi="Times New Roman" w:cs="Times New Roman"/>
          <w:sz w:val="24"/>
          <w:szCs w:val="24"/>
        </w:rPr>
        <w:t xml:space="preserve"> </w:t>
      </w:r>
    </w:p>
    <w:p w14:paraId="5809EEDF"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Description of spawner-recruit data sources for each population unit used for the analysis. Data were available for each population unit in the Kuskokwim region from 1976 - 2013 but were truncated to exclude years without direct observations of spawning abundance for a given population unit (see </w:t>
      </w:r>
      <w:proofErr w:type="spellStart"/>
      <w:r>
        <w:rPr>
          <w:rFonts w:ascii="Times New Roman" w:eastAsia="Times New Roman" w:hAnsi="Times New Roman" w:cs="Times New Roman"/>
          <w:sz w:val="24"/>
          <w:szCs w:val="24"/>
        </w:rPr>
        <w:t>Staton</w:t>
      </w:r>
      <w:proofErr w:type="spellEnd"/>
      <w:r>
        <w:rPr>
          <w:rFonts w:ascii="Times New Roman" w:eastAsia="Times New Roman" w:hAnsi="Times New Roman" w:cs="Times New Roman"/>
          <w:sz w:val="24"/>
          <w:szCs w:val="24"/>
        </w:rPr>
        <w:t xml:space="preserve"> et al. 2020). Time series source refers to the source of time series data used in the </w:t>
      </w:r>
      <w:proofErr w:type="gramStart"/>
      <w:r>
        <w:rPr>
          <w:rFonts w:ascii="Times New Roman" w:eastAsia="Times New Roman" w:hAnsi="Times New Roman" w:cs="Times New Roman"/>
          <w:sz w:val="24"/>
          <w:szCs w:val="24"/>
        </w:rPr>
        <w:t>model,</w:t>
      </w:r>
      <w:proofErr w:type="gramEnd"/>
      <w:r>
        <w:rPr>
          <w:rFonts w:ascii="Times New Roman" w:eastAsia="Times New Roman" w:hAnsi="Times New Roman" w:cs="Times New Roman"/>
          <w:sz w:val="24"/>
          <w:szCs w:val="24"/>
        </w:rPr>
        <w:t xml:space="preserve"> data source refers to the sources of data used to generate the time series.</w:t>
      </w:r>
    </w:p>
    <w:tbl>
      <w:tblPr>
        <w:tblStyle w:val="a4"/>
        <w:tblW w:w="128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1455"/>
        <w:gridCol w:w="3540"/>
        <w:gridCol w:w="1500"/>
        <w:gridCol w:w="3615"/>
      </w:tblGrid>
      <w:tr w:rsidR="00764C3C" w14:paraId="1B8C2D84" w14:textId="77777777">
        <w:tc>
          <w:tcPr>
            <w:tcW w:w="2760" w:type="dxa"/>
            <w:shd w:val="clear" w:color="auto" w:fill="auto"/>
            <w:tcMar>
              <w:top w:w="100" w:type="dxa"/>
              <w:left w:w="100" w:type="dxa"/>
              <w:bottom w:w="100" w:type="dxa"/>
              <w:right w:w="100" w:type="dxa"/>
            </w:tcMar>
          </w:tcPr>
          <w:p w14:paraId="101DB2E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 Unit</w:t>
            </w:r>
          </w:p>
        </w:tc>
        <w:tc>
          <w:tcPr>
            <w:tcW w:w="1455" w:type="dxa"/>
            <w:shd w:val="clear" w:color="auto" w:fill="auto"/>
            <w:tcMar>
              <w:top w:w="100" w:type="dxa"/>
              <w:left w:w="100" w:type="dxa"/>
              <w:bottom w:w="100" w:type="dxa"/>
              <w:right w:w="100" w:type="dxa"/>
            </w:tcMar>
          </w:tcPr>
          <w:p w14:paraId="5E655C93"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Region</w:t>
            </w:r>
          </w:p>
        </w:tc>
        <w:tc>
          <w:tcPr>
            <w:tcW w:w="3540" w:type="dxa"/>
            <w:shd w:val="clear" w:color="auto" w:fill="auto"/>
            <w:tcMar>
              <w:top w:w="100" w:type="dxa"/>
              <w:left w:w="100" w:type="dxa"/>
              <w:bottom w:w="100" w:type="dxa"/>
              <w:right w:w="100" w:type="dxa"/>
            </w:tcMar>
          </w:tcPr>
          <w:p w14:paraId="719D5BA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Model</w:t>
            </w:r>
          </w:p>
          <w:p w14:paraId="3CD0FC5D"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Time Series Source</w:t>
            </w:r>
          </w:p>
        </w:tc>
        <w:tc>
          <w:tcPr>
            <w:tcW w:w="1500" w:type="dxa"/>
            <w:shd w:val="clear" w:color="auto" w:fill="auto"/>
            <w:tcMar>
              <w:top w:w="100" w:type="dxa"/>
              <w:left w:w="100" w:type="dxa"/>
              <w:bottom w:w="100" w:type="dxa"/>
              <w:right w:w="100" w:type="dxa"/>
            </w:tcMar>
          </w:tcPr>
          <w:p w14:paraId="386E639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Time Series</w:t>
            </w:r>
          </w:p>
          <w:p w14:paraId="7DEE54B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(Brood Year)</w:t>
            </w:r>
          </w:p>
        </w:tc>
        <w:tc>
          <w:tcPr>
            <w:tcW w:w="3615" w:type="dxa"/>
            <w:shd w:val="clear" w:color="auto" w:fill="auto"/>
            <w:tcMar>
              <w:top w:w="100" w:type="dxa"/>
              <w:left w:w="100" w:type="dxa"/>
              <w:bottom w:w="100" w:type="dxa"/>
              <w:right w:w="100" w:type="dxa"/>
            </w:tcMar>
          </w:tcPr>
          <w:p w14:paraId="3B35D72A"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Data Source</w:t>
            </w:r>
          </w:p>
        </w:tc>
      </w:tr>
      <w:tr w:rsidR="00764C3C" w14:paraId="1C0DA890" w14:textId="77777777">
        <w:tc>
          <w:tcPr>
            <w:tcW w:w="2760" w:type="dxa"/>
            <w:shd w:val="clear" w:color="auto" w:fill="auto"/>
            <w:tcMar>
              <w:top w:w="100" w:type="dxa"/>
              <w:left w:w="100" w:type="dxa"/>
              <w:bottom w:w="100" w:type="dxa"/>
              <w:right w:w="100" w:type="dxa"/>
            </w:tcMar>
          </w:tcPr>
          <w:p w14:paraId="6BBAF0D3"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Aniak River</w:t>
            </w:r>
          </w:p>
        </w:tc>
        <w:tc>
          <w:tcPr>
            <w:tcW w:w="1455" w:type="dxa"/>
            <w:shd w:val="clear" w:color="auto" w:fill="auto"/>
            <w:tcMar>
              <w:top w:w="100" w:type="dxa"/>
              <w:left w:w="100" w:type="dxa"/>
              <w:bottom w:w="100" w:type="dxa"/>
              <w:right w:w="100" w:type="dxa"/>
            </w:tcMar>
          </w:tcPr>
          <w:p w14:paraId="7DB5C09D"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40AB51E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0770EE8C"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127C211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1983 - 2013</w:t>
            </w:r>
          </w:p>
          <w:p w14:paraId="3F0F2E7A"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4476C919"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11E02570" w14:textId="77777777">
        <w:trPr>
          <w:trHeight w:val="447"/>
        </w:trPr>
        <w:tc>
          <w:tcPr>
            <w:tcW w:w="2760" w:type="dxa"/>
            <w:shd w:val="clear" w:color="auto" w:fill="auto"/>
            <w:tcMar>
              <w:top w:w="100" w:type="dxa"/>
              <w:left w:w="100" w:type="dxa"/>
              <w:bottom w:w="100" w:type="dxa"/>
              <w:right w:w="100" w:type="dxa"/>
            </w:tcMar>
          </w:tcPr>
          <w:p w14:paraId="5308660B"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George River</w:t>
            </w:r>
          </w:p>
        </w:tc>
        <w:tc>
          <w:tcPr>
            <w:tcW w:w="1455" w:type="dxa"/>
            <w:shd w:val="clear" w:color="auto" w:fill="auto"/>
            <w:tcMar>
              <w:top w:w="100" w:type="dxa"/>
              <w:left w:w="100" w:type="dxa"/>
              <w:bottom w:w="100" w:type="dxa"/>
              <w:right w:w="100" w:type="dxa"/>
            </w:tcMar>
          </w:tcPr>
          <w:p w14:paraId="043F83A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13AA2E0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02B3A6C5"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41119534"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1996 - 2013</w:t>
            </w:r>
          </w:p>
          <w:p w14:paraId="5A95CA3A"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18</w:t>
            </w:r>
          </w:p>
        </w:tc>
        <w:tc>
          <w:tcPr>
            <w:tcW w:w="3615" w:type="dxa"/>
            <w:shd w:val="clear" w:color="auto" w:fill="auto"/>
            <w:tcMar>
              <w:top w:w="100" w:type="dxa"/>
              <w:left w:w="100" w:type="dxa"/>
              <w:bottom w:w="100" w:type="dxa"/>
              <w:right w:w="100" w:type="dxa"/>
            </w:tcMar>
          </w:tcPr>
          <w:p w14:paraId="3F7BF7D9"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52F1AF37" w14:textId="77777777">
        <w:tc>
          <w:tcPr>
            <w:tcW w:w="2760" w:type="dxa"/>
            <w:shd w:val="clear" w:color="auto" w:fill="auto"/>
            <w:tcMar>
              <w:top w:w="100" w:type="dxa"/>
              <w:left w:w="100" w:type="dxa"/>
              <w:bottom w:w="100" w:type="dxa"/>
              <w:right w:w="100" w:type="dxa"/>
            </w:tcMar>
          </w:tcPr>
          <w:p w14:paraId="5F08F8DA"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Goodnews Middle Fork</w:t>
            </w:r>
          </w:p>
        </w:tc>
        <w:tc>
          <w:tcPr>
            <w:tcW w:w="1455" w:type="dxa"/>
            <w:shd w:val="clear" w:color="auto" w:fill="auto"/>
            <w:tcMar>
              <w:top w:w="100" w:type="dxa"/>
              <w:left w:w="100" w:type="dxa"/>
              <w:bottom w:w="100" w:type="dxa"/>
              <w:right w:w="100" w:type="dxa"/>
            </w:tcMar>
          </w:tcPr>
          <w:p w14:paraId="763FA1C0"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022D4BCC"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w:t>
            </w:r>
          </w:p>
          <w:p w14:paraId="1EC18D21"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This study using methods from Taylor and </w:t>
            </w:r>
            <w:proofErr w:type="spellStart"/>
            <w:r>
              <w:rPr>
                <w:rFonts w:ascii="Times New Roman" w:eastAsia="Times New Roman" w:hAnsi="Times New Roman" w:cs="Times New Roman"/>
                <w:i/>
                <w:sz w:val="24"/>
                <w:szCs w:val="24"/>
              </w:rPr>
              <w:t>Elison</w:t>
            </w:r>
            <w:proofErr w:type="spellEnd"/>
            <w:r>
              <w:rPr>
                <w:rFonts w:ascii="Times New Roman" w:eastAsia="Times New Roman" w:hAnsi="Times New Roman" w:cs="Times New Roman"/>
                <w:i/>
                <w:sz w:val="24"/>
                <w:szCs w:val="24"/>
              </w:rPr>
              <w:t xml:space="preserve"> 2009 and data from </w:t>
            </w:r>
            <w:proofErr w:type="spellStart"/>
            <w:r>
              <w:rPr>
                <w:rFonts w:ascii="Times New Roman" w:eastAsia="Times New Roman" w:hAnsi="Times New Roman" w:cs="Times New Roman"/>
                <w:i/>
                <w:sz w:val="24"/>
                <w:szCs w:val="24"/>
              </w:rPr>
              <w:t>Froning</w:t>
            </w:r>
            <w:proofErr w:type="spellEnd"/>
            <w:r>
              <w:rPr>
                <w:rFonts w:ascii="Times New Roman" w:eastAsia="Times New Roman" w:hAnsi="Times New Roman" w:cs="Times New Roman"/>
                <w:i/>
                <w:sz w:val="24"/>
                <w:szCs w:val="24"/>
              </w:rPr>
              <w:t xml:space="preserve"> and Smith 2020</w:t>
            </w:r>
          </w:p>
          <w:p w14:paraId="024FF16D" w14:textId="77777777" w:rsidR="00764C3C" w:rsidRDefault="00764C3C">
            <w:pPr>
              <w:widowControl w:val="0"/>
              <w:jc w:val="center"/>
              <w:rPr>
                <w:rFonts w:ascii="Times New Roman" w:eastAsia="Times New Roman" w:hAnsi="Times New Roman" w:cs="Times New Roman"/>
                <w:sz w:val="24"/>
                <w:szCs w:val="24"/>
              </w:rPr>
            </w:pPr>
          </w:p>
        </w:tc>
        <w:tc>
          <w:tcPr>
            <w:tcW w:w="1500" w:type="dxa"/>
            <w:shd w:val="clear" w:color="auto" w:fill="auto"/>
            <w:tcMar>
              <w:top w:w="100" w:type="dxa"/>
              <w:left w:w="100" w:type="dxa"/>
              <w:bottom w:w="100" w:type="dxa"/>
              <w:right w:w="100" w:type="dxa"/>
            </w:tcMar>
          </w:tcPr>
          <w:p w14:paraId="4FEDA32F"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1991 - 2009</w:t>
            </w:r>
          </w:p>
          <w:p w14:paraId="6A9A31F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19</w:t>
            </w:r>
          </w:p>
        </w:tc>
        <w:tc>
          <w:tcPr>
            <w:tcW w:w="3615" w:type="dxa"/>
            <w:shd w:val="clear" w:color="auto" w:fill="auto"/>
            <w:tcMar>
              <w:top w:w="100" w:type="dxa"/>
              <w:left w:w="100" w:type="dxa"/>
              <w:bottom w:w="100" w:type="dxa"/>
              <w:right w:w="100" w:type="dxa"/>
            </w:tcMar>
          </w:tcPr>
          <w:p w14:paraId="387AE2A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Taylor and </w:t>
            </w:r>
            <w:proofErr w:type="spellStart"/>
            <w:r>
              <w:rPr>
                <w:rFonts w:ascii="Times New Roman" w:eastAsia="Times New Roman" w:hAnsi="Times New Roman" w:cs="Times New Roman"/>
                <w:sz w:val="24"/>
                <w:szCs w:val="24"/>
              </w:rPr>
              <w:t>Elison</w:t>
            </w:r>
            <w:proofErr w:type="spellEnd"/>
            <w:r>
              <w:rPr>
                <w:rFonts w:ascii="Times New Roman" w:eastAsia="Times New Roman" w:hAnsi="Times New Roman" w:cs="Times New Roman"/>
                <w:sz w:val="24"/>
                <w:szCs w:val="24"/>
              </w:rPr>
              <w:t xml:space="preserve"> 2009;</w:t>
            </w:r>
          </w:p>
          <w:p w14:paraId="5D564DC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Froning</w:t>
            </w:r>
            <w:proofErr w:type="spellEnd"/>
            <w:r>
              <w:rPr>
                <w:rFonts w:ascii="Times New Roman" w:eastAsia="Times New Roman" w:hAnsi="Times New Roman" w:cs="Times New Roman"/>
                <w:sz w:val="24"/>
                <w:szCs w:val="24"/>
              </w:rPr>
              <w:t xml:space="preserve"> and Smith 2020</w:t>
            </w:r>
          </w:p>
        </w:tc>
      </w:tr>
      <w:tr w:rsidR="00764C3C" w14:paraId="071D8A8A" w14:textId="77777777">
        <w:tc>
          <w:tcPr>
            <w:tcW w:w="2760" w:type="dxa"/>
            <w:shd w:val="clear" w:color="auto" w:fill="auto"/>
            <w:tcMar>
              <w:top w:w="100" w:type="dxa"/>
              <w:left w:w="100" w:type="dxa"/>
              <w:bottom w:w="100" w:type="dxa"/>
              <w:right w:w="100" w:type="dxa"/>
            </w:tcMar>
          </w:tcPr>
          <w:p w14:paraId="1CDBC379"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Holitna</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35E6C16A"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7096CBC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6414B469"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095A0A9F"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1980 - 2013</w:t>
            </w:r>
          </w:p>
          <w:p w14:paraId="5E562D8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34</w:t>
            </w:r>
          </w:p>
        </w:tc>
        <w:tc>
          <w:tcPr>
            <w:tcW w:w="3615" w:type="dxa"/>
            <w:shd w:val="clear" w:color="auto" w:fill="auto"/>
            <w:tcMar>
              <w:top w:w="100" w:type="dxa"/>
              <w:left w:w="100" w:type="dxa"/>
              <w:bottom w:w="100" w:type="dxa"/>
              <w:right w:w="100" w:type="dxa"/>
            </w:tcMar>
          </w:tcPr>
          <w:p w14:paraId="2B1CB376"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28C5ED35" w14:textId="77777777">
        <w:tc>
          <w:tcPr>
            <w:tcW w:w="2760" w:type="dxa"/>
            <w:shd w:val="clear" w:color="auto" w:fill="auto"/>
            <w:tcMar>
              <w:top w:w="100" w:type="dxa"/>
              <w:left w:w="100" w:type="dxa"/>
              <w:bottom w:w="100" w:type="dxa"/>
              <w:right w:w="100" w:type="dxa"/>
            </w:tcMar>
          </w:tcPr>
          <w:p w14:paraId="13588D5A"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Holokuk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47337888"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1CA3D426"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540E6801"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47B8E30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1993 - 2013</w:t>
            </w:r>
          </w:p>
          <w:p w14:paraId="1AEA5644"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21</w:t>
            </w:r>
          </w:p>
        </w:tc>
        <w:tc>
          <w:tcPr>
            <w:tcW w:w="3615" w:type="dxa"/>
            <w:shd w:val="clear" w:color="auto" w:fill="auto"/>
            <w:tcMar>
              <w:top w:w="100" w:type="dxa"/>
              <w:left w:w="100" w:type="dxa"/>
              <w:bottom w:w="100" w:type="dxa"/>
              <w:right w:w="100" w:type="dxa"/>
            </w:tcMar>
          </w:tcPr>
          <w:p w14:paraId="2AFC3690"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582A6DD1" w14:textId="77777777">
        <w:tc>
          <w:tcPr>
            <w:tcW w:w="2760" w:type="dxa"/>
            <w:shd w:val="clear" w:color="auto" w:fill="auto"/>
            <w:tcMar>
              <w:top w:w="100" w:type="dxa"/>
              <w:left w:w="100" w:type="dxa"/>
              <w:bottom w:w="100" w:type="dxa"/>
              <w:right w:w="100" w:type="dxa"/>
            </w:tcMar>
          </w:tcPr>
          <w:p w14:paraId="4C29DB40"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Kisaralik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7CCD0DA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61918C9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27CC7838"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6A2CC89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1980 - 2013</w:t>
            </w:r>
          </w:p>
          <w:p w14:paraId="5319522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34</w:t>
            </w:r>
          </w:p>
        </w:tc>
        <w:tc>
          <w:tcPr>
            <w:tcW w:w="3615" w:type="dxa"/>
            <w:shd w:val="clear" w:color="auto" w:fill="auto"/>
            <w:tcMar>
              <w:top w:w="100" w:type="dxa"/>
              <w:left w:w="100" w:type="dxa"/>
              <w:bottom w:w="100" w:type="dxa"/>
              <w:right w:w="100" w:type="dxa"/>
            </w:tcMar>
          </w:tcPr>
          <w:p w14:paraId="0D718C92"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132B4385" w14:textId="77777777">
        <w:tc>
          <w:tcPr>
            <w:tcW w:w="2760" w:type="dxa"/>
            <w:shd w:val="clear" w:color="auto" w:fill="auto"/>
            <w:tcMar>
              <w:top w:w="100" w:type="dxa"/>
              <w:left w:w="100" w:type="dxa"/>
              <w:bottom w:w="100" w:type="dxa"/>
              <w:right w:w="100" w:type="dxa"/>
            </w:tcMar>
          </w:tcPr>
          <w:p w14:paraId="6EC3CE47"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Kogrukluk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68CD7473"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2CF946F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7223DD0C"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64E4107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1980 - 2013</w:t>
            </w:r>
          </w:p>
          <w:p w14:paraId="1C588FD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34</w:t>
            </w:r>
          </w:p>
        </w:tc>
        <w:tc>
          <w:tcPr>
            <w:tcW w:w="3615" w:type="dxa"/>
            <w:shd w:val="clear" w:color="auto" w:fill="auto"/>
            <w:tcMar>
              <w:top w:w="100" w:type="dxa"/>
              <w:left w:w="100" w:type="dxa"/>
              <w:bottom w:w="100" w:type="dxa"/>
              <w:right w:w="100" w:type="dxa"/>
            </w:tcMar>
          </w:tcPr>
          <w:p w14:paraId="0C938A3F"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6391A380" w14:textId="77777777">
        <w:tc>
          <w:tcPr>
            <w:tcW w:w="2760" w:type="dxa"/>
            <w:shd w:val="clear" w:color="auto" w:fill="auto"/>
            <w:tcMar>
              <w:top w:w="100" w:type="dxa"/>
              <w:left w:w="100" w:type="dxa"/>
              <w:bottom w:w="100" w:type="dxa"/>
              <w:right w:w="100" w:type="dxa"/>
            </w:tcMar>
          </w:tcPr>
          <w:p w14:paraId="7DC9F45E"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Kwethluk River</w:t>
            </w:r>
          </w:p>
        </w:tc>
        <w:tc>
          <w:tcPr>
            <w:tcW w:w="1455" w:type="dxa"/>
            <w:shd w:val="clear" w:color="auto" w:fill="auto"/>
            <w:tcMar>
              <w:top w:w="100" w:type="dxa"/>
              <w:left w:w="100" w:type="dxa"/>
              <w:bottom w:w="100" w:type="dxa"/>
              <w:right w:w="100" w:type="dxa"/>
            </w:tcMar>
          </w:tcPr>
          <w:p w14:paraId="47B0BD0C"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62515BC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663B1378"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0366E08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1992 - 2013</w:t>
            </w:r>
          </w:p>
          <w:p w14:paraId="1CC141AA"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22</w:t>
            </w:r>
          </w:p>
        </w:tc>
        <w:tc>
          <w:tcPr>
            <w:tcW w:w="3615" w:type="dxa"/>
            <w:shd w:val="clear" w:color="auto" w:fill="auto"/>
            <w:tcMar>
              <w:top w:w="100" w:type="dxa"/>
              <w:left w:w="100" w:type="dxa"/>
              <w:bottom w:w="100" w:type="dxa"/>
              <w:right w:w="100" w:type="dxa"/>
            </w:tcMar>
          </w:tcPr>
          <w:p w14:paraId="3D00D254"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49E2F764" w14:textId="77777777">
        <w:tc>
          <w:tcPr>
            <w:tcW w:w="2760" w:type="dxa"/>
            <w:shd w:val="clear" w:color="auto" w:fill="auto"/>
            <w:tcMar>
              <w:top w:w="100" w:type="dxa"/>
              <w:left w:w="100" w:type="dxa"/>
              <w:bottom w:w="100" w:type="dxa"/>
              <w:right w:w="100" w:type="dxa"/>
            </w:tcMar>
          </w:tcPr>
          <w:p w14:paraId="653A4E2C"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Oskawalik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08D5E4AD"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10B2698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27877873"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132498CA"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1987 - 2013</w:t>
            </w:r>
          </w:p>
          <w:p w14:paraId="7E063C0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27</w:t>
            </w:r>
          </w:p>
        </w:tc>
        <w:tc>
          <w:tcPr>
            <w:tcW w:w="3615" w:type="dxa"/>
            <w:shd w:val="clear" w:color="auto" w:fill="auto"/>
            <w:tcMar>
              <w:top w:w="100" w:type="dxa"/>
              <w:left w:w="100" w:type="dxa"/>
              <w:bottom w:w="100" w:type="dxa"/>
              <w:right w:w="100" w:type="dxa"/>
            </w:tcMar>
          </w:tcPr>
          <w:p w14:paraId="50398653"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1D6DDCC9" w14:textId="77777777">
        <w:tc>
          <w:tcPr>
            <w:tcW w:w="2760" w:type="dxa"/>
            <w:shd w:val="clear" w:color="auto" w:fill="auto"/>
            <w:tcMar>
              <w:top w:w="100" w:type="dxa"/>
              <w:left w:w="100" w:type="dxa"/>
              <w:bottom w:w="100" w:type="dxa"/>
              <w:right w:w="100" w:type="dxa"/>
            </w:tcMar>
          </w:tcPr>
          <w:p w14:paraId="23399DFB"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Pitka Fork</w:t>
            </w:r>
          </w:p>
        </w:tc>
        <w:tc>
          <w:tcPr>
            <w:tcW w:w="1455" w:type="dxa"/>
            <w:shd w:val="clear" w:color="auto" w:fill="auto"/>
            <w:tcMar>
              <w:top w:w="100" w:type="dxa"/>
              <w:left w:w="100" w:type="dxa"/>
              <w:bottom w:w="100" w:type="dxa"/>
              <w:right w:w="100" w:type="dxa"/>
            </w:tcMar>
          </w:tcPr>
          <w:p w14:paraId="746E7A2D"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4D5201F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5E213C1D"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3C0BFBE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2000 - 2013</w:t>
            </w:r>
          </w:p>
          <w:p w14:paraId="32CB9ED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14</w:t>
            </w:r>
          </w:p>
        </w:tc>
        <w:tc>
          <w:tcPr>
            <w:tcW w:w="3615" w:type="dxa"/>
            <w:shd w:val="clear" w:color="auto" w:fill="auto"/>
            <w:tcMar>
              <w:top w:w="100" w:type="dxa"/>
              <w:left w:w="100" w:type="dxa"/>
              <w:bottom w:w="100" w:type="dxa"/>
              <w:right w:w="100" w:type="dxa"/>
            </w:tcMar>
          </w:tcPr>
          <w:p w14:paraId="48987FDB"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7761FBC1" w14:textId="77777777">
        <w:tc>
          <w:tcPr>
            <w:tcW w:w="2760" w:type="dxa"/>
            <w:shd w:val="clear" w:color="auto" w:fill="auto"/>
            <w:tcMar>
              <w:top w:w="100" w:type="dxa"/>
              <w:left w:w="100" w:type="dxa"/>
              <w:bottom w:w="100" w:type="dxa"/>
              <w:right w:w="100" w:type="dxa"/>
            </w:tcMar>
          </w:tcPr>
          <w:p w14:paraId="1ABBD7E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Swift River</w:t>
            </w:r>
          </w:p>
        </w:tc>
        <w:tc>
          <w:tcPr>
            <w:tcW w:w="1455" w:type="dxa"/>
            <w:shd w:val="clear" w:color="auto" w:fill="auto"/>
            <w:tcMar>
              <w:top w:w="100" w:type="dxa"/>
              <w:left w:w="100" w:type="dxa"/>
              <w:bottom w:w="100" w:type="dxa"/>
              <w:right w:w="100" w:type="dxa"/>
            </w:tcMar>
          </w:tcPr>
          <w:p w14:paraId="335653F8"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11E01A8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5D6660D1"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3B9D1F7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1980 - 2013</w:t>
            </w:r>
          </w:p>
          <w:p w14:paraId="15CD2DD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34</w:t>
            </w:r>
          </w:p>
        </w:tc>
        <w:tc>
          <w:tcPr>
            <w:tcW w:w="3615" w:type="dxa"/>
            <w:shd w:val="clear" w:color="auto" w:fill="auto"/>
            <w:tcMar>
              <w:top w:w="100" w:type="dxa"/>
              <w:left w:w="100" w:type="dxa"/>
              <w:bottom w:w="100" w:type="dxa"/>
              <w:right w:w="100" w:type="dxa"/>
            </w:tcMar>
          </w:tcPr>
          <w:p w14:paraId="7B654701"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685D8A32" w14:textId="77777777">
        <w:tc>
          <w:tcPr>
            <w:tcW w:w="2760" w:type="dxa"/>
            <w:shd w:val="clear" w:color="auto" w:fill="auto"/>
            <w:tcMar>
              <w:top w:w="100" w:type="dxa"/>
              <w:left w:w="100" w:type="dxa"/>
              <w:bottom w:w="100" w:type="dxa"/>
              <w:right w:w="100" w:type="dxa"/>
            </w:tcMar>
          </w:tcPr>
          <w:p w14:paraId="050407D7"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Takotna</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06AD65CD"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452720C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0921015B"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523DC71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1996 - 2013</w:t>
            </w:r>
          </w:p>
          <w:p w14:paraId="270B9EB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18</w:t>
            </w:r>
          </w:p>
        </w:tc>
        <w:tc>
          <w:tcPr>
            <w:tcW w:w="3615" w:type="dxa"/>
            <w:shd w:val="clear" w:color="auto" w:fill="auto"/>
            <w:tcMar>
              <w:top w:w="100" w:type="dxa"/>
              <w:left w:w="100" w:type="dxa"/>
              <w:bottom w:w="100" w:type="dxa"/>
              <w:right w:w="100" w:type="dxa"/>
            </w:tcMar>
          </w:tcPr>
          <w:p w14:paraId="03D39DE8"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34A788F6" w14:textId="77777777">
        <w:tc>
          <w:tcPr>
            <w:tcW w:w="2760" w:type="dxa"/>
            <w:shd w:val="clear" w:color="auto" w:fill="auto"/>
            <w:tcMar>
              <w:top w:w="100" w:type="dxa"/>
              <w:left w:w="100" w:type="dxa"/>
              <w:bottom w:w="100" w:type="dxa"/>
              <w:right w:w="100" w:type="dxa"/>
            </w:tcMar>
          </w:tcPr>
          <w:p w14:paraId="678B93DA"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Tatlawiksuk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70B3FD6A"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440DC8F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5FE27B93"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0EAB8ED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1999 - 2013</w:t>
            </w:r>
          </w:p>
          <w:p w14:paraId="6692CEA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15</w:t>
            </w:r>
          </w:p>
        </w:tc>
        <w:tc>
          <w:tcPr>
            <w:tcW w:w="3615" w:type="dxa"/>
            <w:shd w:val="clear" w:color="auto" w:fill="auto"/>
            <w:tcMar>
              <w:top w:w="100" w:type="dxa"/>
              <w:left w:w="100" w:type="dxa"/>
              <w:bottom w:w="100" w:type="dxa"/>
              <w:right w:w="100" w:type="dxa"/>
            </w:tcMar>
          </w:tcPr>
          <w:p w14:paraId="290EB7A2"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3BA19D49" w14:textId="77777777">
        <w:tc>
          <w:tcPr>
            <w:tcW w:w="2760" w:type="dxa"/>
            <w:shd w:val="clear" w:color="auto" w:fill="auto"/>
            <w:tcMar>
              <w:top w:w="100" w:type="dxa"/>
              <w:left w:w="100" w:type="dxa"/>
              <w:bottom w:w="100" w:type="dxa"/>
              <w:right w:w="100" w:type="dxa"/>
            </w:tcMar>
          </w:tcPr>
          <w:p w14:paraId="1A3E074F"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Tuluksak</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58AB0F2E"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3540" w:type="dxa"/>
            <w:shd w:val="clear" w:color="auto" w:fill="auto"/>
            <w:tcMar>
              <w:top w:w="100" w:type="dxa"/>
              <w:left w:w="100" w:type="dxa"/>
              <w:bottom w:w="100" w:type="dxa"/>
              <w:right w:w="100" w:type="dxa"/>
            </w:tcMar>
          </w:tcPr>
          <w:p w14:paraId="35723B5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 (SSM-VM)</w:t>
            </w:r>
          </w:p>
          <w:p w14:paraId="7A5C4EF3" w14:textId="77777777" w:rsidR="00764C3C" w:rsidRDefault="00000000">
            <w:pPr>
              <w:widowControl w:val="0"/>
              <w:jc w:val="center"/>
              <w:rPr>
                <w:rFonts w:ascii="Times New Roman" w:eastAsia="Times New Roman" w:hAnsi="Times New Roman" w:cs="Times New Roman"/>
                <w:i/>
                <w:sz w:val="24"/>
                <w:szCs w:val="24"/>
              </w:rPr>
            </w:pPr>
            <w:proofErr w:type="spellStart"/>
            <w:r>
              <w:rPr>
                <w:rFonts w:ascii="Times New Roman" w:eastAsia="Times New Roman" w:hAnsi="Times New Roman" w:cs="Times New Roman"/>
                <w:i/>
                <w:sz w:val="24"/>
                <w:szCs w:val="24"/>
              </w:rPr>
              <w:t>Staton</w:t>
            </w:r>
            <w:proofErr w:type="spellEnd"/>
            <w:r>
              <w:rPr>
                <w:rFonts w:ascii="Times New Roman" w:eastAsia="Times New Roman" w:hAnsi="Times New Roman" w:cs="Times New Roman"/>
                <w:i/>
                <w:sz w:val="24"/>
                <w:szCs w:val="24"/>
              </w:rPr>
              <w:t xml:space="preserve"> et al. 2020</w:t>
            </w:r>
          </w:p>
        </w:tc>
        <w:tc>
          <w:tcPr>
            <w:tcW w:w="1500" w:type="dxa"/>
            <w:shd w:val="clear" w:color="auto" w:fill="auto"/>
            <w:tcMar>
              <w:top w:w="100" w:type="dxa"/>
              <w:left w:w="100" w:type="dxa"/>
              <w:bottom w:w="100" w:type="dxa"/>
              <w:right w:w="100" w:type="dxa"/>
            </w:tcMar>
          </w:tcPr>
          <w:p w14:paraId="424DBD4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1991 - 2013</w:t>
            </w:r>
          </w:p>
          <w:p w14:paraId="3B6265E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23</w:t>
            </w:r>
          </w:p>
        </w:tc>
        <w:tc>
          <w:tcPr>
            <w:tcW w:w="3615" w:type="dxa"/>
            <w:shd w:val="clear" w:color="auto" w:fill="auto"/>
            <w:tcMar>
              <w:top w:w="100" w:type="dxa"/>
              <w:left w:w="100" w:type="dxa"/>
              <w:bottom w:w="100" w:type="dxa"/>
              <w:right w:w="100" w:type="dxa"/>
            </w:tcMar>
          </w:tcPr>
          <w:p w14:paraId="48ECB326" w14:textId="77777777" w:rsidR="00764C3C" w:rsidRDefault="00000000">
            <w:pPr>
              <w:widowControl w:val="0"/>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et al. 2018; Schaberg et al. 2012; Smith and </w:t>
            </w:r>
            <w:proofErr w:type="spellStart"/>
            <w:r>
              <w:rPr>
                <w:rFonts w:ascii="Times New Roman" w:eastAsia="Times New Roman" w:hAnsi="Times New Roman" w:cs="Times New Roman"/>
                <w:sz w:val="24"/>
                <w:szCs w:val="24"/>
              </w:rPr>
              <w:t>Liller</w:t>
            </w:r>
            <w:proofErr w:type="spellEnd"/>
            <w:r>
              <w:rPr>
                <w:rFonts w:ascii="Times New Roman" w:eastAsia="Times New Roman" w:hAnsi="Times New Roman" w:cs="Times New Roman"/>
                <w:sz w:val="24"/>
                <w:szCs w:val="24"/>
              </w:rPr>
              <w:t xml:space="preserve"> 2017a; </w:t>
            </w:r>
            <w:r>
              <w:rPr>
                <w:rFonts w:ascii="Times New Roman" w:eastAsia="Times New Roman" w:hAnsi="Times New Roman" w:cs="Times New Roman"/>
                <w:sz w:val="24"/>
                <w:szCs w:val="24"/>
              </w:rPr>
              <w:lastRenderedPageBreak/>
              <w:t xml:space="preserve">2017b; </w:t>
            </w:r>
            <w:proofErr w:type="spellStart"/>
            <w:r>
              <w:rPr>
                <w:rFonts w:ascii="Times New Roman" w:eastAsia="Times New Roman" w:hAnsi="Times New Roman" w:cs="Times New Roman"/>
                <w:sz w:val="24"/>
                <w:szCs w:val="24"/>
              </w:rPr>
              <w:t>Stuby</w:t>
            </w:r>
            <w:proofErr w:type="spellEnd"/>
            <w:r>
              <w:rPr>
                <w:rFonts w:ascii="Times New Roman" w:eastAsia="Times New Roman" w:hAnsi="Times New Roman" w:cs="Times New Roman"/>
                <w:sz w:val="24"/>
                <w:szCs w:val="24"/>
              </w:rPr>
              <w:t xml:space="preserve"> 2007</w:t>
            </w:r>
          </w:p>
        </w:tc>
      </w:tr>
      <w:tr w:rsidR="00764C3C" w14:paraId="3C4A8D5B" w14:textId="77777777">
        <w:tc>
          <w:tcPr>
            <w:tcW w:w="2760" w:type="dxa"/>
            <w:shd w:val="clear" w:color="auto" w:fill="auto"/>
            <w:tcMar>
              <w:top w:w="100" w:type="dxa"/>
              <w:left w:w="100" w:type="dxa"/>
              <w:bottom w:w="100" w:type="dxa"/>
              <w:right w:w="100" w:type="dxa"/>
            </w:tcMar>
          </w:tcPr>
          <w:p w14:paraId="421BC340"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Andreafsky</w:t>
            </w:r>
            <w:proofErr w:type="spellEnd"/>
            <w:r>
              <w:rPr>
                <w:rFonts w:ascii="Times New Roman" w:eastAsia="Times New Roman" w:hAnsi="Times New Roman" w:cs="Times New Roman"/>
                <w:sz w:val="24"/>
                <w:szCs w:val="24"/>
              </w:rPr>
              <w:t xml:space="preserve"> East Fork</w:t>
            </w:r>
          </w:p>
        </w:tc>
        <w:tc>
          <w:tcPr>
            <w:tcW w:w="1455" w:type="dxa"/>
            <w:shd w:val="clear" w:color="auto" w:fill="auto"/>
            <w:tcMar>
              <w:top w:w="100" w:type="dxa"/>
              <w:left w:w="100" w:type="dxa"/>
              <w:bottom w:w="100" w:type="dxa"/>
              <w:right w:w="100" w:type="dxa"/>
            </w:tcMar>
          </w:tcPr>
          <w:p w14:paraId="3E1E3DE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3540" w:type="dxa"/>
            <w:shd w:val="clear" w:color="auto" w:fill="auto"/>
            <w:tcMar>
              <w:top w:w="100" w:type="dxa"/>
              <w:left w:w="100" w:type="dxa"/>
              <w:bottom w:w="100" w:type="dxa"/>
              <w:right w:w="100" w:type="dxa"/>
            </w:tcMar>
          </w:tcPr>
          <w:p w14:paraId="29397D9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w:t>
            </w:r>
          </w:p>
          <w:p w14:paraId="1D94E0CE"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Brown et al. 2020</w:t>
            </w:r>
          </w:p>
        </w:tc>
        <w:tc>
          <w:tcPr>
            <w:tcW w:w="1500" w:type="dxa"/>
            <w:shd w:val="clear" w:color="auto" w:fill="auto"/>
            <w:tcMar>
              <w:top w:w="100" w:type="dxa"/>
              <w:left w:w="100" w:type="dxa"/>
              <w:bottom w:w="100" w:type="dxa"/>
              <w:right w:w="100" w:type="dxa"/>
            </w:tcMar>
          </w:tcPr>
          <w:p w14:paraId="7381007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1994 - 2010</w:t>
            </w:r>
          </w:p>
          <w:p w14:paraId="36FC004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17</w:t>
            </w:r>
          </w:p>
        </w:tc>
        <w:tc>
          <w:tcPr>
            <w:tcW w:w="3615" w:type="dxa"/>
            <w:shd w:val="clear" w:color="auto" w:fill="auto"/>
            <w:tcMar>
              <w:top w:w="100" w:type="dxa"/>
              <w:left w:w="100" w:type="dxa"/>
              <w:bottom w:w="100" w:type="dxa"/>
              <w:right w:w="100" w:type="dxa"/>
            </w:tcMar>
          </w:tcPr>
          <w:p w14:paraId="7CA40B1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Siegel 2017; Fleischman and Evenson 2010</w:t>
            </w:r>
          </w:p>
        </w:tc>
      </w:tr>
      <w:tr w:rsidR="00764C3C" w14:paraId="49A5B5B9" w14:textId="77777777">
        <w:tc>
          <w:tcPr>
            <w:tcW w:w="2760" w:type="dxa"/>
            <w:shd w:val="clear" w:color="auto" w:fill="auto"/>
            <w:tcMar>
              <w:top w:w="100" w:type="dxa"/>
              <w:left w:w="100" w:type="dxa"/>
              <w:bottom w:w="100" w:type="dxa"/>
              <w:right w:w="100" w:type="dxa"/>
            </w:tcMar>
          </w:tcPr>
          <w:p w14:paraId="131DBCA5"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Chena River</w:t>
            </w:r>
          </w:p>
        </w:tc>
        <w:tc>
          <w:tcPr>
            <w:tcW w:w="1455" w:type="dxa"/>
            <w:shd w:val="clear" w:color="auto" w:fill="auto"/>
            <w:tcMar>
              <w:top w:w="100" w:type="dxa"/>
              <w:left w:w="100" w:type="dxa"/>
              <w:bottom w:w="100" w:type="dxa"/>
              <w:right w:w="100" w:type="dxa"/>
            </w:tcMar>
          </w:tcPr>
          <w:p w14:paraId="76DABE9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3540" w:type="dxa"/>
            <w:shd w:val="clear" w:color="auto" w:fill="auto"/>
            <w:tcMar>
              <w:top w:w="100" w:type="dxa"/>
              <w:left w:w="100" w:type="dxa"/>
              <w:bottom w:w="100" w:type="dxa"/>
              <w:right w:w="100" w:type="dxa"/>
            </w:tcMar>
          </w:tcPr>
          <w:p w14:paraId="40CE669F"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4943AB6A"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Joy and Tyers in review</w:t>
            </w:r>
          </w:p>
        </w:tc>
        <w:tc>
          <w:tcPr>
            <w:tcW w:w="1500" w:type="dxa"/>
            <w:shd w:val="clear" w:color="auto" w:fill="auto"/>
            <w:tcMar>
              <w:top w:w="100" w:type="dxa"/>
              <w:left w:w="100" w:type="dxa"/>
              <w:bottom w:w="100" w:type="dxa"/>
              <w:right w:w="100" w:type="dxa"/>
            </w:tcMar>
          </w:tcPr>
          <w:p w14:paraId="4413F08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1986 - 2016</w:t>
            </w:r>
          </w:p>
          <w:p w14:paraId="4C00326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3E9A89D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Joy and Tyers in review</w:t>
            </w:r>
          </w:p>
        </w:tc>
      </w:tr>
      <w:tr w:rsidR="00764C3C" w14:paraId="6B69E3CC" w14:textId="77777777">
        <w:tc>
          <w:tcPr>
            <w:tcW w:w="2760" w:type="dxa"/>
            <w:shd w:val="clear" w:color="auto" w:fill="auto"/>
            <w:tcMar>
              <w:top w:w="100" w:type="dxa"/>
              <w:left w:w="100" w:type="dxa"/>
              <w:bottom w:w="100" w:type="dxa"/>
              <w:right w:w="100" w:type="dxa"/>
            </w:tcMar>
          </w:tcPr>
          <w:p w14:paraId="753946C8"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Gisasa</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315D58EC"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3540" w:type="dxa"/>
            <w:shd w:val="clear" w:color="auto" w:fill="auto"/>
            <w:tcMar>
              <w:top w:w="100" w:type="dxa"/>
              <w:left w:w="100" w:type="dxa"/>
              <w:bottom w:w="100" w:type="dxa"/>
              <w:right w:w="100" w:type="dxa"/>
            </w:tcMar>
          </w:tcPr>
          <w:p w14:paraId="65292FB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Regression</w:t>
            </w:r>
          </w:p>
          <w:p w14:paraId="7818ABD0"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Brown et al. 2020</w:t>
            </w:r>
          </w:p>
        </w:tc>
        <w:tc>
          <w:tcPr>
            <w:tcW w:w="1500" w:type="dxa"/>
            <w:shd w:val="clear" w:color="auto" w:fill="auto"/>
            <w:tcMar>
              <w:top w:w="100" w:type="dxa"/>
              <w:left w:w="100" w:type="dxa"/>
              <w:bottom w:w="100" w:type="dxa"/>
              <w:right w:w="100" w:type="dxa"/>
            </w:tcMar>
          </w:tcPr>
          <w:p w14:paraId="6584421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1995 - 2010</w:t>
            </w:r>
          </w:p>
          <w:p w14:paraId="1DE7A1F4"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16</w:t>
            </w:r>
          </w:p>
        </w:tc>
        <w:tc>
          <w:tcPr>
            <w:tcW w:w="3615" w:type="dxa"/>
            <w:shd w:val="clear" w:color="auto" w:fill="auto"/>
            <w:tcMar>
              <w:top w:w="100" w:type="dxa"/>
              <w:left w:w="100" w:type="dxa"/>
              <w:bottom w:w="100" w:type="dxa"/>
              <w:right w:w="100" w:type="dxa"/>
            </w:tcMar>
          </w:tcPr>
          <w:p w14:paraId="5A3CD95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Siegel 2017; Fleischman and Evenson 2010</w:t>
            </w:r>
          </w:p>
        </w:tc>
      </w:tr>
      <w:tr w:rsidR="00764C3C" w14:paraId="5F8F6DE1" w14:textId="77777777">
        <w:tc>
          <w:tcPr>
            <w:tcW w:w="2760" w:type="dxa"/>
            <w:shd w:val="clear" w:color="auto" w:fill="auto"/>
            <w:tcMar>
              <w:top w:w="100" w:type="dxa"/>
              <w:left w:w="100" w:type="dxa"/>
              <w:bottom w:w="100" w:type="dxa"/>
              <w:right w:w="100" w:type="dxa"/>
            </w:tcMar>
          </w:tcPr>
          <w:p w14:paraId="5854EE1D"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Salcha</w:t>
            </w:r>
            <w:proofErr w:type="spellEnd"/>
            <w:r>
              <w:rPr>
                <w:rFonts w:ascii="Times New Roman" w:eastAsia="Times New Roman" w:hAnsi="Times New Roman" w:cs="Times New Roman"/>
                <w:sz w:val="24"/>
                <w:szCs w:val="24"/>
              </w:rPr>
              <w:t xml:space="preserve"> River</w:t>
            </w:r>
          </w:p>
        </w:tc>
        <w:tc>
          <w:tcPr>
            <w:tcW w:w="1455" w:type="dxa"/>
            <w:shd w:val="clear" w:color="auto" w:fill="auto"/>
            <w:tcMar>
              <w:top w:w="100" w:type="dxa"/>
              <w:left w:w="100" w:type="dxa"/>
              <w:bottom w:w="100" w:type="dxa"/>
              <w:right w:w="100" w:type="dxa"/>
            </w:tcMar>
          </w:tcPr>
          <w:p w14:paraId="4D3FA2AE"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3540" w:type="dxa"/>
            <w:shd w:val="clear" w:color="auto" w:fill="auto"/>
            <w:tcMar>
              <w:top w:w="100" w:type="dxa"/>
              <w:left w:w="100" w:type="dxa"/>
              <w:bottom w:w="100" w:type="dxa"/>
              <w:right w:w="100" w:type="dxa"/>
            </w:tcMar>
          </w:tcPr>
          <w:p w14:paraId="1D50C661"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3ED7308F"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Joy and Tyers in review</w:t>
            </w:r>
          </w:p>
        </w:tc>
        <w:tc>
          <w:tcPr>
            <w:tcW w:w="1500" w:type="dxa"/>
            <w:shd w:val="clear" w:color="auto" w:fill="auto"/>
            <w:tcMar>
              <w:top w:w="100" w:type="dxa"/>
              <w:left w:w="100" w:type="dxa"/>
              <w:bottom w:w="100" w:type="dxa"/>
              <w:right w:w="100" w:type="dxa"/>
            </w:tcMar>
          </w:tcPr>
          <w:p w14:paraId="606EB61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1987 - 2016</w:t>
            </w:r>
          </w:p>
          <w:p w14:paraId="124B750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30</w:t>
            </w:r>
          </w:p>
        </w:tc>
        <w:tc>
          <w:tcPr>
            <w:tcW w:w="3615" w:type="dxa"/>
            <w:shd w:val="clear" w:color="auto" w:fill="auto"/>
            <w:tcMar>
              <w:top w:w="100" w:type="dxa"/>
              <w:left w:w="100" w:type="dxa"/>
              <w:bottom w:w="100" w:type="dxa"/>
              <w:right w:w="100" w:type="dxa"/>
            </w:tcMar>
          </w:tcPr>
          <w:p w14:paraId="73D578F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Joy and Tyers in review</w:t>
            </w:r>
          </w:p>
        </w:tc>
      </w:tr>
      <w:tr w:rsidR="00764C3C" w14:paraId="6384CA10" w14:textId="77777777">
        <w:tc>
          <w:tcPr>
            <w:tcW w:w="2760" w:type="dxa"/>
            <w:shd w:val="clear" w:color="auto" w:fill="auto"/>
            <w:tcMar>
              <w:top w:w="100" w:type="dxa"/>
              <w:left w:w="100" w:type="dxa"/>
              <w:bottom w:w="100" w:type="dxa"/>
              <w:right w:w="100" w:type="dxa"/>
            </w:tcMar>
          </w:tcPr>
          <w:p w14:paraId="1C774734"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Lower Mainstem</w:t>
            </w:r>
          </w:p>
        </w:tc>
        <w:tc>
          <w:tcPr>
            <w:tcW w:w="1455" w:type="dxa"/>
            <w:shd w:val="clear" w:color="auto" w:fill="auto"/>
            <w:tcMar>
              <w:top w:w="100" w:type="dxa"/>
              <w:left w:w="100" w:type="dxa"/>
              <w:bottom w:w="100" w:type="dxa"/>
              <w:right w:w="100" w:type="dxa"/>
            </w:tcMar>
          </w:tcPr>
          <w:p w14:paraId="26F35009"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5F52414F"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71A05DF2"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3040FC7C"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4822E65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7DEC0B9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3904142F" w14:textId="77777777">
        <w:tc>
          <w:tcPr>
            <w:tcW w:w="2760" w:type="dxa"/>
            <w:shd w:val="clear" w:color="auto" w:fill="auto"/>
            <w:tcMar>
              <w:top w:w="100" w:type="dxa"/>
              <w:left w:w="100" w:type="dxa"/>
              <w:bottom w:w="100" w:type="dxa"/>
              <w:right w:w="100" w:type="dxa"/>
            </w:tcMar>
          </w:tcPr>
          <w:p w14:paraId="7848A28C"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Middle Mainstem</w:t>
            </w:r>
          </w:p>
        </w:tc>
        <w:tc>
          <w:tcPr>
            <w:tcW w:w="1455" w:type="dxa"/>
            <w:shd w:val="clear" w:color="auto" w:fill="auto"/>
            <w:tcMar>
              <w:top w:w="100" w:type="dxa"/>
              <w:left w:w="100" w:type="dxa"/>
              <w:bottom w:w="100" w:type="dxa"/>
              <w:right w:w="100" w:type="dxa"/>
            </w:tcMar>
          </w:tcPr>
          <w:p w14:paraId="1590D3CA"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7019BAA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261B9E4C"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0C94917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3A9D637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42FE836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771E8FD3" w14:textId="77777777">
        <w:tc>
          <w:tcPr>
            <w:tcW w:w="2760" w:type="dxa"/>
            <w:shd w:val="clear" w:color="auto" w:fill="auto"/>
            <w:tcMar>
              <w:top w:w="100" w:type="dxa"/>
              <w:left w:w="100" w:type="dxa"/>
              <w:bottom w:w="100" w:type="dxa"/>
              <w:right w:w="100" w:type="dxa"/>
            </w:tcMar>
          </w:tcPr>
          <w:p w14:paraId="6C871C0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Teslin Population Unit</w:t>
            </w:r>
          </w:p>
        </w:tc>
        <w:tc>
          <w:tcPr>
            <w:tcW w:w="1455" w:type="dxa"/>
            <w:shd w:val="clear" w:color="auto" w:fill="auto"/>
            <w:tcMar>
              <w:top w:w="100" w:type="dxa"/>
              <w:left w:w="100" w:type="dxa"/>
              <w:bottom w:w="100" w:type="dxa"/>
              <w:right w:w="100" w:type="dxa"/>
            </w:tcMar>
          </w:tcPr>
          <w:p w14:paraId="164B00ED"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566F496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065FF54C"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2A52284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2CDFB9B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1DE50C8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6CF6CD15" w14:textId="77777777">
        <w:tc>
          <w:tcPr>
            <w:tcW w:w="2760" w:type="dxa"/>
            <w:shd w:val="clear" w:color="auto" w:fill="auto"/>
            <w:tcMar>
              <w:top w:w="100" w:type="dxa"/>
              <w:left w:w="100" w:type="dxa"/>
              <w:bottom w:w="100" w:type="dxa"/>
              <w:right w:w="100" w:type="dxa"/>
            </w:tcMar>
          </w:tcPr>
          <w:p w14:paraId="6A808A5C"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Upper Mainstem Population Unit</w:t>
            </w:r>
          </w:p>
        </w:tc>
        <w:tc>
          <w:tcPr>
            <w:tcW w:w="1455" w:type="dxa"/>
            <w:shd w:val="clear" w:color="auto" w:fill="auto"/>
            <w:tcMar>
              <w:top w:w="100" w:type="dxa"/>
              <w:left w:w="100" w:type="dxa"/>
              <w:bottom w:w="100" w:type="dxa"/>
              <w:right w:w="100" w:type="dxa"/>
            </w:tcMar>
          </w:tcPr>
          <w:p w14:paraId="6048DD3C"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665C43A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7C9B427D"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6B52AEC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5E088579"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07F56A2C"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6BE7CECC" w14:textId="77777777">
        <w:tc>
          <w:tcPr>
            <w:tcW w:w="2760" w:type="dxa"/>
            <w:shd w:val="clear" w:color="auto" w:fill="auto"/>
            <w:tcMar>
              <w:top w:w="100" w:type="dxa"/>
              <w:left w:w="100" w:type="dxa"/>
              <w:bottom w:w="100" w:type="dxa"/>
              <w:right w:w="100" w:type="dxa"/>
            </w:tcMar>
          </w:tcPr>
          <w:p w14:paraId="53269A2F"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Carmacks</w:t>
            </w:r>
            <w:proofErr w:type="spellEnd"/>
            <w:r>
              <w:rPr>
                <w:rFonts w:ascii="Times New Roman" w:eastAsia="Times New Roman" w:hAnsi="Times New Roman" w:cs="Times New Roman"/>
                <w:sz w:val="24"/>
                <w:szCs w:val="24"/>
              </w:rPr>
              <w:t xml:space="preserve"> Population Unit</w:t>
            </w:r>
          </w:p>
        </w:tc>
        <w:tc>
          <w:tcPr>
            <w:tcW w:w="1455" w:type="dxa"/>
            <w:shd w:val="clear" w:color="auto" w:fill="auto"/>
            <w:tcMar>
              <w:top w:w="100" w:type="dxa"/>
              <w:left w:w="100" w:type="dxa"/>
              <w:bottom w:w="100" w:type="dxa"/>
              <w:right w:w="100" w:type="dxa"/>
            </w:tcMar>
          </w:tcPr>
          <w:p w14:paraId="0AF5EB26"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174ABDC4"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295EBB15"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323BD4E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3C640F5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65AE5460"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623D2181" w14:textId="77777777">
        <w:tc>
          <w:tcPr>
            <w:tcW w:w="2760" w:type="dxa"/>
            <w:shd w:val="clear" w:color="auto" w:fill="auto"/>
            <w:tcMar>
              <w:top w:w="100" w:type="dxa"/>
              <w:left w:w="100" w:type="dxa"/>
              <w:bottom w:w="100" w:type="dxa"/>
              <w:right w:w="100" w:type="dxa"/>
            </w:tcMar>
          </w:tcPr>
          <w:p w14:paraId="36F565D7"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Pelly Population Unit</w:t>
            </w:r>
          </w:p>
        </w:tc>
        <w:tc>
          <w:tcPr>
            <w:tcW w:w="1455" w:type="dxa"/>
            <w:shd w:val="clear" w:color="auto" w:fill="auto"/>
            <w:tcMar>
              <w:top w:w="100" w:type="dxa"/>
              <w:left w:w="100" w:type="dxa"/>
              <w:bottom w:w="100" w:type="dxa"/>
              <w:right w:w="100" w:type="dxa"/>
            </w:tcMar>
          </w:tcPr>
          <w:p w14:paraId="7F50BB00"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5722DD4B"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6F906E78"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12EAE4D6"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5859A72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026E72F7"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2A8ACF42" w14:textId="77777777">
        <w:tc>
          <w:tcPr>
            <w:tcW w:w="2760" w:type="dxa"/>
            <w:shd w:val="clear" w:color="auto" w:fill="auto"/>
            <w:tcMar>
              <w:top w:w="100" w:type="dxa"/>
              <w:left w:w="100" w:type="dxa"/>
              <w:bottom w:w="100" w:type="dxa"/>
              <w:right w:w="100" w:type="dxa"/>
            </w:tcMar>
          </w:tcPr>
          <w:p w14:paraId="5E3B3F69"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Stewart Population Unit</w:t>
            </w:r>
          </w:p>
        </w:tc>
        <w:tc>
          <w:tcPr>
            <w:tcW w:w="1455" w:type="dxa"/>
            <w:shd w:val="clear" w:color="auto" w:fill="auto"/>
            <w:tcMar>
              <w:top w:w="100" w:type="dxa"/>
              <w:left w:w="100" w:type="dxa"/>
              <w:bottom w:w="100" w:type="dxa"/>
              <w:right w:w="100" w:type="dxa"/>
            </w:tcMar>
          </w:tcPr>
          <w:p w14:paraId="21FC7F0E"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6EA302B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7EAD17E0"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5179D8F2"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4A849D6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5C97119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r w:rsidR="00764C3C" w14:paraId="4738609F" w14:textId="77777777">
        <w:tc>
          <w:tcPr>
            <w:tcW w:w="2760" w:type="dxa"/>
            <w:shd w:val="clear" w:color="auto" w:fill="auto"/>
            <w:tcMar>
              <w:top w:w="100" w:type="dxa"/>
              <w:left w:w="100" w:type="dxa"/>
              <w:bottom w:w="100" w:type="dxa"/>
              <w:right w:w="100" w:type="dxa"/>
            </w:tcMar>
          </w:tcPr>
          <w:p w14:paraId="2A3DE50E"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White-</w:t>
            </w:r>
            <w:proofErr w:type="spellStart"/>
            <w:r>
              <w:rPr>
                <w:rFonts w:ascii="Times New Roman" w:eastAsia="Times New Roman" w:hAnsi="Times New Roman" w:cs="Times New Roman"/>
                <w:sz w:val="24"/>
                <w:szCs w:val="24"/>
              </w:rPr>
              <w:t>Donjek</w:t>
            </w:r>
            <w:proofErr w:type="spellEnd"/>
            <w:r>
              <w:rPr>
                <w:rFonts w:ascii="Times New Roman" w:eastAsia="Times New Roman" w:hAnsi="Times New Roman" w:cs="Times New Roman"/>
                <w:sz w:val="24"/>
                <w:szCs w:val="24"/>
              </w:rPr>
              <w:t xml:space="preserve"> Population Unit</w:t>
            </w:r>
          </w:p>
        </w:tc>
        <w:tc>
          <w:tcPr>
            <w:tcW w:w="1455" w:type="dxa"/>
            <w:shd w:val="clear" w:color="auto" w:fill="auto"/>
            <w:tcMar>
              <w:top w:w="100" w:type="dxa"/>
              <w:left w:w="100" w:type="dxa"/>
              <w:bottom w:w="100" w:type="dxa"/>
              <w:right w:w="100" w:type="dxa"/>
            </w:tcMar>
          </w:tcPr>
          <w:p w14:paraId="238907E7"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3540" w:type="dxa"/>
            <w:shd w:val="clear" w:color="auto" w:fill="auto"/>
            <w:tcMar>
              <w:top w:w="100" w:type="dxa"/>
              <w:left w:w="100" w:type="dxa"/>
              <w:bottom w:w="100" w:type="dxa"/>
              <w:right w:w="100" w:type="dxa"/>
            </w:tcMar>
          </w:tcPr>
          <w:p w14:paraId="5B00FD23"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State-space</w:t>
            </w:r>
          </w:p>
          <w:p w14:paraId="4FFC07D9" w14:textId="77777777" w:rsidR="00764C3C" w:rsidRDefault="00000000">
            <w:pPr>
              <w:widowControl w:val="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Connors et al. 2022</w:t>
            </w:r>
          </w:p>
        </w:tc>
        <w:tc>
          <w:tcPr>
            <w:tcW w:w="1500" w:type="dxa"/>
            <w:shd w:val="clear" w:color="auto" w:fill="auto"/>
            <w:tcMar>
              <w:top w:w="100" w:type="dxa"/>
              <w:left w:w="100" w:type="dxa"/>
              <w:bottom w:w="100" w:type="dxa"/>
              <w:right w:w="100" w:type="dxa"/>
            </w:tcMar>
          </w:tcPr>
          <w:p w14:paraId="12C5EB66"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1985 - 2015</w:t>
            </w:r>
          </w:p>
          <w:p w14:paraId="4DE45A2E"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N = 31</w:t>
            </w:r>
          </w:p>
        </w:tc>
        <w:tc>
          <w:tcPr>
            <w:tcW w:w="3615" w:type="dxa"/>
            <w:shd w:val="clear" w:color="auto" w:fill="auto"/>
            <w:tcMar>
              <w:top w:w="100" w:type="dxa"/>
              <w:left w:w="100" w:type="dxa"/>
              <w:bottom w:w="100" w:type="dxa"/>
              <w:right w:w="100" w:type="dxa"/>
            </w:tcMar>
          </w:tcPr>
          <w:p w14:paraId="4C648468"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JTC 2021; Beacham et al., 2006; Beacham et al., 2018; DFO 2018</w:t>
            </w:r>
          </w:p>
        </w:tc>
      </w:tr>
    </w:tbl>
    <w:p w14:paraId="58DFA19B" w14:textId="7729C6A5" w:rsidR="00764C3C" w:rsidRDefault="00000000">
      <w:pPr>
        <w:rPr>
          <w:rFonts w:ascii="Times New Roman" w:eastAsia="Times New Roman" w:hAnsi="Times New Roman" w:cs="Times New Roman"/>
          <w:sz w:val="24"/>
          <w:szCs w:val="24"/>
        </w:rPr>
      </w:pPr>
      <w:r>
        <w:br w:type="page"/>
      </w:r>
      <w:r>
        <w:rPr>
          <w:rFonts w:ascii="Times New Roman" w:eastAsia="Times New Roman" w:hAnsi="Times New Roman" w:cs="Times New Roman"/>
          <w:sz w:val="24"/>
          <w:szCs w:val="24"/>
        </w:rPr>
        <w:lastRenderedPageBreak/>
        <w:t xml:space="preserve">Table S2. </w:t>
      </w:r>
      <w:r w:rsidR="00E37658">
        <w:rPr>
          <w:rFonts w:ascii="Times New Roman" w:eastAsia="Times New Roman" w:hAnsi="Times New Roman" w:cs="Times New Roman"/>
          <w:sz w:val="24"/>
          <w:szCs w:val="24"/>
        </w:rPr>
        <w:t>Assumptions</w:t>
      </w:r>
      <w:r w:rsidR="00653ECB">
        <w:rPr>
          <w:rFonts w:ascii="Times New Roman" w:eastAsia="Times New Roman" w:hAnsi="Times New Roman" w:cs="Times New Roman"/>
          <w:sz w:val="24"/>
          <w:szCs w:val="24"/>
        </w:rPr>
        <w:t xml:space="preserve"> </w:t>
      </w:r>
      <w:ins w:id="3" w:author="Megan Feddern" w:date="2024-06-27T13:09:00Z">
        <w:r w:rsidR="00653ECB">
          <w:rPr>
            <w:rFonts w:ascii="Times New Roman" w:eastAsia="Times New Roman" w:hAnsi="Times New Roman" w:cs="Times New Roman"/>
            <w:sz w:val="24"/>
            <w:szCs w:val="24"/>
          </w:rPr>
          <w:t>for Data Sources</w:t>
        </w:r>
      </w:ins>
    </w:p>
    <w:p w14:paraId="16479C17" w14:textId="010AEC4D"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Summary of assumptions used in each </w:t>
      </w:r>
      <w:del w:id="4" w:author="Megan Feddern" w:date="2024-06-26T14:49:00Z">
        <w:r w:rsidDel="00D877A7">
          <w:rPr>
            <w:rFonts w:ascii="Times New Roman" w:eastAsia="Times New Roman" w:hAnsi="Times New Roman" w:cs="Times New Roman"/>
            <w:sz w:val="24"/>
            <w:szCs w:val="24"/>
          </w:rPr>
          <w:delText xml:space="preserve">data </w:delText>
        </w:r>
      </w:del>
      <w:ins w:id="5" w:author="Megan Feddern" w:date="2024-06-26T14:49:00Z">
        <w:r w:rsidR="00D877A7">
          <w:rPr>
            <w:rFonts w:ascii="Times New Roman" w:eastAsia="Times New Roman" w:hAnsi="Times New Roman" w:cs="Times New Roman"/>
            <w:sz w:val="24"/>
            <w:szCs w:val="24"/>
          </w:rPr>
          <w:t>time series</w:t>
        </w:r>
        <w:r w:rsidR="00D877A7">
          <w:rPr>
            <w:rFonts w:ascii="Times New Roman" w:eastAsia="Times New Roman" w:hAnsi="Times New Roman" w:cs="Times New Roman"/>
            <w:sz w:val="24"/>
            <w:szCs w:val="24"/>
          </w:rPr>
          <w:t xml:space="preserve"> </w:t>
        </w:r>
      </w:ins>
      <w:r>
        <w:rPr>
          <w:rFonts w:ascii="Times New Roman" w:eastAsia="Times New Roman" w:hAnsi="Times New Roman" w:cs="Times New Roman"/>
          <w:sz w:val="24"/>
          <w:szCs w:val="24"/>
        </w:rPr>
        <w:t xml:space="preserve">source. Additional details can be found in each data source. </w:t>
      </w:r>
    </w:p>
    <w:p w14:paraId="543BDD98" w14:textId="77777777" w:rsidR="00764C3C" w:rsidRDefault="00764C3C">
      <w:pPr>
        <w:rPr>
          <w:rFonts w:ascii="Times New Roman" w:eastAsia="Times New Roman" w:hAnsi="Times New Roman" w:cs="Times New Roman"/>
          <w:sz w:val="24"/>
          <w:szCs w:val="24"/>
        </w:rPr>
      </w:pPr>
    </w:p>
    <w:tbl>
      <w:tblPr>
        <w:tblStyle w:val="a5"/>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6300"/>
        <w:gridCol w:w="4320"/>
      </w:tblGrid>
      <w:tr w:rsidR="00764C3C" w14:paraId="245B659A" w14:textId="77777777">
        <w:tc>
          <w:tcPr>
            <w:tcW w:w="2340" w:type="dxa"/>
            <w:shd w:val="clear" w:color="auto" w:fill="auto"/>
            <w:tcMar>
              <w:top w:w="100" w:type="dxa"/>
              <w:left w:w="100" w:type="dxa"/>
              <w:bottom w:w="100" w:type="dxa"/>
              <w:right w:w="100" w:type="dxa"/>
            </w:tcMar>
          </w:tcPr>
          <w:p w14:paraId="17B0F5C0" w14:textId="77777777" w:rsidR="00764C3C"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Assumption Type</w:t>
            </w:r>
          </w:p>
        </w:tc>
        <w:tc>
          <w:tcPr>
            <w:tcW w:w="6300" w:type="dxa"/>
            <w:shd w:val="clear" w:color="auto" w:fill="auto"/>
            <w:tcMar>
              <w:top w:w="100" w:type="dxa"/>
              <w:left w:w="100" w:type="dxa"/>
              <w:bottom w:w="100" w:type="dxa"/>
              <w:right w:w="100" w:type="dxa"/>
            </w:tcMar>
          </w:tcPr>
          <w:p w14:paraId="7AD07EF1" w14:textId="77777777" w:rsidR="00764C3C" w:rsidRDefault="00000000">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Description</w:t>
            </w:r>
          </w:p>
        </w:tc>
        <w:tc>
          <w:tcPr>
            <w:tcW w:w="4320" w:type="dxa"/>
            <w:shd w:val="clear" w:color="auto" w:fill="auto"/>
            <w:tcMar>
              <w:top w:w="100" w:type="dxa"/>
              <w:left w:w="100" w:type="dxa"/>
              <w:bottom w:w="100" w:type="dxa"/>
              <w:right w:w="100" w:type="dxa"/>
            </w:tcMar>
          </w:tcPr>
          <w:p w14:paraId="2BA2EC99" w14:textId="6E9C0D82" w:rsidR="00764C3C" w:rsidRDefault="002176B5">
            <w:pPr>
              <w:widowControl w:val="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Time Series Sources</w:t>
            </w:r>
          </w:p>
        </w:tc>
      </w:tr>
      <w:tr w:rsidR="00764C3C" w14:paraId="165C3903" w14:textId="77777777">
        <w:tc>
          <w:tcPr>
            <w:tcW w:w="2340" w:type="dxa"/>
            <w:shd w:val="clear" w:color="auto" w:fill="auto"/>
            <w:tcMar>
              <w:top w:w="100" w:type="dxa"/>
              <w:left w:w="100" w:type="dxa"/>
              <w:bottom w:w="100" w:type="dxa"/>
              <w:right w:w="100" w:type="dxa"/>
            </w:tcMar>
          </w:tcPr>
          <w:p w14:paraId="61558B60" w14:textId="77777777" w:rsidR="00764C3C"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Exploitation Rate</w:t>
            </w:r>
          </w:p>
        </w:tc>
        <w:tc>
          <w:tcPr>
            <w:tcW w:w="6300" w:type="dxa"/>
            <w:shd w:val="clear" w:color="auto" w:fill="auto"/>
            <w:tcMar>
              <w:top w:w="100" w:type="dxa"/>
              <w:left w:w="100" w:type="dxa"/>
              <w:bottom w:w="100" w:type="dxa"/>
              <w:right w:w="100" w:type="dxa"/>
            </w:tcMar>
          </w:tcPr>
          <w:p w14:paraId="29D0D830"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Each population had the same exploitation rate as aggregate exploitation rate across all Canadian Yukon stocks</w:t>
            </w:r>
          </w:p>
        </w:tc>
        <w:tc>
          <w:tcPr>
            <w:tcW w:w="4320" w:type="dxa"/>
            <w:shd w:val="clear" w:color="auto" w:fill="auto"/>
            <w:tcMar>
              <w:top w:w="100" w:type="dxa"/>
              <w:left w:w="100" w:type="dxa"/>
              <w:bottom w:w="100" w:type="dxa"/>
              <w:right w:w="100" w:type="dxa"/>
            </w:tcMar>
          </w:tcPr>
          <w:p w14:paraId="4C027C02"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Connors et al. 2022</w:t>
            </w:r>
          </w:p>
        </w:tc>
      </w:tr>
      <w:tr w:rsidR="00764C3C" w14:paraId="669D27AE" w14:textId="77777777">
        <w:tc>
          <w:tcPr>
            <w:tcW w:w="2340" w:type="dxa"/>
            <w:shd w:val="clear" w:color="auto" w:fill="auto"/>
            <w:tcMar>
              <w:top w:w="100" w:type="dxa"/>
              <w:left w:w="100" w:type="dxa"/>
              <w:bottom w:w="100" w:type="dxa"/>
              <w:right w:w="100" w:type="dxa"/>
            </w:tcMar>
          </w:tcPr>
          <w:p w14:paraId="6B03EB39"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Exploitation Rate</w:t>
            </w:r>
          </w:p>
        </w:tc>
        <w:tc>
          <w:tcPr>
            <w:tcW w:w="6300" w:type="dxa"/>
            <w:shd w:val="clear" w:color="auto" w:fill="auto"/>
            <w:tcMar>
              <w:top w:w="100" w:type="dxa"/>
              <w:left w:w="100" w:type="dxa"/>
              <w:bottom w:w="100" w:type="dxa"/>
              <w:right w:w="100" w:type="dxa"/>
            </w:tcMar>
          </w:tcPr>
          <w:p w14:paraId="1063E052"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Same proportion of fish were harvested from the middle fork relative to the mainstem as escaped to the middle fork relative to the mainstem</w:t>
            </w:r>
          </w:p>
        </w:tc>
        <w:tc>
          <w:tcPr>
            <w:tcW w:w="4320" w:type="dxa"/>
            <w:shd w:val="clear" w:color="auto" w:fill="auto"/>
            <w:tcMar>
              <w:top w:w="100" w:type="dxa"/>
              <w:left w:w="100" w:type="dxa"/>
              <w:bottom w:w="100" w:type="dxa"/>
              <w:right w:w="100" w:type="dxa"/>
            </w:tcMar>
          </w:tcPr>
          <w:p w14:paraId="62A171F1"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Taylor and </w:t>
            </w:r>
            <w:proofErr w:type="spellStart"/>
            <w:r>
              <w:rPr>
                <w:rFonts w:ascii="Times New Roman" w:eastAsia="Times New Roman" w:hAnsi="Times New Roman" w:cs="Times New Roman"/>
                <w:sz w:val="24"/>
                <w:szCs w:val="24"/>
              </w:rPr>
              <w:t>Elison</w:t>
            </w:r>
            <w:proofErr w:type="spellEnd"/>
            <w:r>
              <w:rPr>
                <w:rFonts w:ascii="Times New Roman" w:eastAsia="Times New Roman" w:hAnsi="Times New Roman" w:cs="Times New Roman"/>
                <w:sz w:val="24"/>
                <w:szCs w:val="24"/>
              </w:rPr>
              <w:t xml:space="preserve"> 2009, </w:t>
            </w:r>
            <w:proofErr w:type="spellStart"/>
            <w:r>
              <w:rPr>
                <w:rFonts w:ascii="Times New Roman" w:eastAsia="Times New Roman" w:hAnsi="Times New Roman" w:cs="Times New Roman"/>
                <w:sz w:val="24"/>
                <w:szCs w:val="24"/>
              </w:rPr>
              <w:t>Froning</w:t>
            </w:r>
            <w:proofErr w:type="spellEnd"/>
            <w:r>
              <w:rPr>
                <w:rFonts w:ascii="Times New Roman" w:eastAsia="Times New Roman" w:hAnsi="Times New Roman" w:cs="Times New Roman"/>
                <w:sz w:val="24"/>
                <w:szCs w:val="24"/>
              </w:rPr>
              <w:t xml:space="preserve"> and Smith 2020</w:t>
            </w:r>
          </w:p>
        </w:tc>
      </w:tr>
      <w:tr w:rsidR="00764C3C" w14:paraId="63B55F35" w14:textId="77777777">
        <w:tc>
          <w:tcPr>
            <w:tcW w:w="2340" w:type="dxa"/>
            <w:shd w:val="clear" w:color="auto" w:fill="auto"/>
            <w:tcMar>
              <w:top w:w="100" w:type="dxa"/>
              <w:left w:w="100" w:type="dxa"/>
              <w:bottom w:w="100" w:type="dxa"/>
              <w:right w:w="100" w:type="dxa"/>
            </w:tcMar>
          </w:tcPr>
          <w:p w14:paraId="36082517"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Exploitation Rate</w:t>
            </w:r>
          </w:p>
        </w:tc>
        <w:tc>
          <w:tcPr>
            <w:tcW w:w="6300" w:type="dxa"/>
            <w:shd w:val="clear" w:color="auto" w:fill="auto"/>
            <w:tcMar>
              <w:top w:w="100" w:type="dxa"/>
              <w:left w:w="100" w:type="dxa"/>
              <w:bottom w:w="100" w:type="dxa"/>
              <w:right w:w="100" w:type="dxa"/>
            </w:tcMar>
          </w:tcPr>
          <w:p w14:paraId="7183A5E4"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Each population had the same exploitation rate as drainage (mainstem) exploitation rate</w:t>
            </w:r>
          </w:p>
        </w:tc>
        <w:tc>
          <w:tcPr>
            <w:tcW w:w="4320" w:type="dxa"/>
            <w:shd w:val="clear" w:color="auto" w:fill="auto"/>
            <w:tcMar>
              <w:top w:w="100" w:type="dxa"/>
              <w:left w:w="100" w:type="dxa"/>
              <w:bottom w:w="100" w:type="dxa"/>
              <w:right w:w="100" w:type="dxa"/>
            </w:tcMar>
          </w:tcPr>
          <w:p w14:paraId="6280010E" w14:textId="77777777" w:rsidR="00764C3C" w:rsidRDefault="00000000">
            <w:pPr>
              <w:widowControl w:val="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Staton</w:t>
            </w:r>
            <w:proofErr w:type="spellEnd"/>
            <w:r>
              <w:rPr>
                <w:rFonts w:ascii="Times New Roman" w:eastAsia="Times New Roman" w:hAnsi="Times New Roman" w:cs="Times New Roman"/>
                <w:sz w:val="24"/>
                <w:szCs w:val="24"/>
              </w:rPr>
              <w:t xml:space="preserve"> et al. 2020; Brown et al. 2020</w:t>
            </w:r>
          </w:p>
        </w:tc>
      </w:tr>
      <w:tr w:rsidR="00764C3C" w14:paraId="6ECE8975" w14:textId="77777777">
        <w:tc>
          <w:tcPr>
            <w:tcW w:w="2340" w:type="dxa"/>
            <w:shd w:val="clear" w:color="auto" w:fill="auto"/>
            <w:tcMar>
              <w:top w:w="100" w:type="dxa"/>
              <w:left w:w="100" w:type="dxa"/>
              <w:bottom w:w="100" w:type="dxa"/>
              <w:right w:w="100" w:type="dxa"/>
            </w:tcMar>
          </w:tcPr>
          <w:p w14:paraId="40126E63" w14:textId="77777777" w:rsidR="00764C3C"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Age Composition</w:t>
            </w:r>
          </w:p>
        </w:tc>
        <w:tc>
          <w:tcPr>
            <w:tcW w:w="6300" w:type="dxa"/>
            <w:shd w:val="clear" w:color="auto" w:fill="auto"/>
            <w:tcMar>
              <w:top w:w="100" w:type="dxa"/>
              <w:left w:w="100" w:type="dxa"/>
              <w:bottom w:w="100" w:type="dxa"/>
              <w:right w:w="100" w:type="dxa"/>
            </w:tcMar>
          </w:tcPr>
          <w:p w14:paraId="1E21A8A7"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Age comps were based on aggregate at US/CA border prior to 2008 and population specific observations thereafter</w:t>
            </w:r>
          </w:p>
        </w:tc>
        <w:tc>
          <w:tcPr>
            <w:tcW w:w="4320" w:type="dxa"/>
            <w:shd w:val="clear" w:color="auto" w:fill="auto"/>
            <w:tcMar>
              <w:top w:w="100" w:type="dxa"/>
              <w:left w:w="100" w:type="dxa"/>
              <w:bottom w:w="100" w:type="dxa"/>
              <w:right w:w="100" w:type="dxa"/>
            </w:tcMar>
          </w:tcPr>
          <w:p w14:paraId="0C4FDC99"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Connors et al. 2022</w:t>
            </w:r>
          </w:p>
        </w:tc>
      </w:tr>
      <w:tr w:rsidR="00764C3C" w14:paraId="3E310462" w14:textId="77777777">
        <w:tc>
          <w:tcPr>
            <w:tcW w:w="2340" w:type="dxa"/>
            <w:shd w:val="clear" w:color="auto" w:fill="auto"/>
            <w:tcMar>
              <w:top w:w="100" w:type="dxa"/>
              <w:left w:w="100" w:type="dxa"/>
              <w:bottom w:w="100" w:type="dxa"/>
              <w:right w:w="100" w:type="dxa"/>
            </w:tcMar>
          </w:tcPr>
          <w:p w14:paraId="047C5055"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Age Composition</w:t>
            </w:r>
          </w:p>
        </w:tc>
        <w:tc>
          <w:tcPr>
            <w:tcW w:w="6300" w:type="dxa"/>
            <w:shd w:val="clear" w:color="auto" w:fill="auto"/>
            <w:tcMar>
              <w:top w:w="100" w:type="dxa"/>
              <w:left w:w="100" w:type="dxa"/>
              <w:bottom w:w="100" w:type="dxa"/>
              <w:right w:w="100" w:type="dxa"/>
            </w:tcMar>
          </w:tcPr>
          <w:p w14:paraId="302285E7" w14:textId="77777777" w:rsidR="00764C3C"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Age composition of harvest is the same as escapement</w:t>
            </w:r>
          </w:p>
        </w:tc>
        <w:tc>
          <w:tcPr>
            <w:tcW w:w="4320" w:type="dxa"/>
            <w:shd w:val="clear" w:color="auto" w:fill="auto"/>
            <w:tcMar>
              <w:top w:w="100" w:type="dxa"/>
              <w:left w:w="100" w:type="dxa"/>
              <w:bottom w:w="100" w:type="dxa"/>
              <w:right w:w="100" w:type="dxa"/>
            </w:tcMar>
          </w:tcPr>
          <w:p w14:paraId="3777AB29"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Joy and Tyers in review, Connors et al. 2022, </w:t>
            </w:r>
            <w:proofErr w:type="spellStart"/>
            <w:r>
              <w:rPr>
                <w:rFonts w:ascii="Times New Roman" w:eastAsia="Times New Roman" w:hAnsi="Times New Roman" w:cs="Times New Roman"/>
                <w:sz w:val="24"/>
                <w:szCs w:val="24"/>
              </w:rPr>
              <w:t>Staton</w:t>
            </w:r>
            <w:proofErr w:type="spellEnd"/>
            <w:r>
              <w:rPr>
                <w:rFonts w:ascii="Times New Roman" w:eastAsia="Times New Roman" w:hAnsi="Times New Roman" w:cs="Times New Roman"/>
                <w:sz w:val="24"/>
                <w:szCs w:val="24"/>
              </w:rPr>
              <w:t xml:space="preserve"> et al. 2020</w:t>
            </w:r>
          </w:p>
          <w:p w14:paraId="04EE1F3C" w14:textId="77777777" w:rsidR="00764C3C" w:rsidRDefault="00764C3C">
            <w:pPr>
              <w:widowControl w:val="0"/>
              <w:rPr>
                <w:rFonts w:ascii="Times New Roman" w:eastAsia="Times New Roman" w:hAnsi="Times New Roman" w:cs="Times New Roman"/>
                <w:sz w:val="24"/>
                <w:szCs w:val="24"/>
              </w:rPr>
            </w:pPr>
          </w:p>
        </w:tc>
      </w:tr>
      <w:tr w:rsidR="00764C3C" w14:paraId="6568C62E" w14:textId="77777777">
        <w:tc>
          <w:tcPr>
            <w:tcW w:w="2340" w:type="dxa"/>
            <w:shd w:val="clear" w:color="auto" w:fill="auto"/>
            <w:tcMar>
              <w:top w:w="100" w:type="dxa"/>
              <w:left w:w="100" w:type="dxa"/>
              <w:bottom w:w="100" w:type="dxa"/>
              <w:right w:w="100" w:type="dxa"/>
            </w:tcMar>
          </w:tcPr>
          <w:p w14:paraId="7981F74B" w14:textId="77777777" w:rsidR="00764C3C" w:rsidRDefault="00000000">
            <w:pPr>
              <w:widowControl w:val="0"/>
              <w:pBdr>
                <w:top w:val="nil"/>
                <w:left w:val="nil"/>
                <w:bottom w:val="nil"/>
                <w:right w:val="nil"/>
                <w:between w:val="nil"/>
              </w:pBdr>
              <w:rPr>
                <w:rFonts w:ascii="Times New Roman" w:eastAsia="Times New Roman" w:hAnsi="Times New Roman" w:cs="Times New Roman"/>
                <w:sz w:val="24"/>
                <w:szCs w:val="24"/>
              </w:rPr>
            </w:pPr>
            <w:r>
              <w:rPr>
                <w:rFonts w:ascii="Times New Roman" w:eastAsia="Times New Roman" w:hAnsi="Times New Roman" w:cs="Times New Roman"/>
                <w:sz w:val="24"/>
                <w:szCs w:val="24"/>
              </w:rPr>
              <w:t>Maturation</w:t>
            </w:r>
          </w:p>
        </w:tc>
        <w:tc>
          <w:tcPr>
            <w:tcW w:w="6300" w:type="dxa"/>
            <w:shd w:val="clear" w:color="auto" w:fill="auto"/>
            <w:tcMar>
              <w:top w:w="100" w:type="dxa"/>
              <w:left w:w="100" w:type="dxa"/>
              <w:bottom w:w="100" w:type="dxa"/>
              <w:right w:w="100" w:type="dxa"/>
            </w:tcMar>
          </w:tcPr>
          <w:p w14:paraId="09F8F455" w14:textId="77777777" w:rsidR="00764C3C" w:rsidRDefault="00000000">
            <w:pPr>
              <w:widowControl w:val="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Age-at-maturity varies by brood year but is shared by all populations</w:t>
            </w:r>
          </w:p>
        </w:tc>
        <w:tc>
          <w:tcPr>
            <w:tcW w:w="4320" w:type="dxa"/>
            <w:shd w:val="clear" w:color="auto" w:fill="auto"/>
            <w:tcMar>
              <w:top w:w="100" w:type="dxa"/>
              <w:left w:w="100" w:type="dxa"/>
              <w:bottom w:w="100" w:type="dxa"/>
              <w:right w:w="100" w:type="dxa"/>
            </w:tcMar>
          </w:tcPr>
          <w:p w14:paraId="2EC20C90"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Connors et al. 2022, </w:t>
            </w:r>
            <w:proofErr w:type="spellStart"/>
            <w:r>
              <w:rPr>
                <w:rFonts w:ascii="Times New Roman" w:eastAsia="Times New Roman" w:hAnsi="Times New Roman" w:cs="Times New Roman"/>
                <w:sz w:val="24"/>
                <w:szCs w:val="24"/>
              </w:rPr>
              <w:t>Staton</w:t>
            </w:r>
            <w:proofErr w:type="spellEnd"/>
            <w:r>
              <w:rPr>
                <w:rFonts w:ascii="Times New Roman" w:eastAsia="Times New Roman" w:hAnsi="Times New Roman" w:cs="Times New Roman"/>
                <w:sz w:val="24"/>
                <w:szCs w:val="24"/>
              </w:rPr>
              <w:t xml:space="preserve"> et al. 2020</w:t>
            </w:r>
          </w:p>
        </w:tc>
      </w:tr>
      <w:tr w:rsidR="00764C3C" w14:paraId="354A72FB" w14:textId="77777777">
        <w:tc>
          <w:tcPr>
            <w:tcW w:w="2340" w:type="dxa"/>
            <w:shd w:val="clear" w:color="auto" w:fill="auto"/>
            <w:tcMar>
              <w:top w:w="100" w:type="dxa"/>
              <w:left w:w="100" w:type="dxa"/>
              <w:bottom w:w="100" w:type="dxa"/>
              <w:right w:w="100" w:type="dxa"/>
            </w:tcMar>
          </w:tcPr>
          <w:p w14:paraId="7F87B2B1"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Survey Type</w:t>
            </w:r>
          </w:p>
        </w:tc>
        <w:tc>
          <w:tcPr>
            <w:tcW w:w="6300" w:type="dxa"/>
            <w:shd w:val="clear" w:color="auto" w:fill="auto"/>
            <w:tcMar>
              <w:top w:w="100" w:type="dxa"/>
              <w:left w:w="100" w:type="dxa"/>
              <w:bottom w:w="100" w:type="dxa"/>
              <w:right w:w="100" w:type="dxa"/>
            </w:tcMar>
          </w:tcPr>
          <w:p w14:paraId="13DF244B" w14:textId="77777777" w:rsidR="00764C3C" w:rsidRDefault="00000000">
            <w:pPr>
              <w:widowControl w:val="0"/>
              <w:rPr>
                <w:rFonts w:ascii="Times New Roman" w:eastAsia="Times New Roman" w:hAnsi="Times New Roman" w:cs="Times New Roman"/>
                <w:sz w:val="24"/>
                <w:szCs w:val="24"/>
              </w:rPr>
            </w:pPr>
            <w:r>
              <w:rPr>
                <w:rFonts w:ascii="Times New Roman" w:eastAsia="Times New Roman" w:hAnsi="Times New Roman" w:cs="Times New Roman"/>
                <w:sz w:val="24"/>
                <w:szCs w:val="24"/>
              </w:rPr>
              <w:t>Aerial surveys were expanded based on paired aerial survey-weir projects</w:t>
            </w:r>
          </w:p>
        </w:tc>
        <w:tc>
          <w:tcPr>
            <w:tcW w:w="4320" w:type="dxa"/>
            <w:shd w:val="clear" w:color="auto" w:fill="auto"/>
            <w:tcMar>
              <w:top w:w="100" w:type="dxa"/>
              <w:left w:w="100" w:type="dxa"/>
              <w:bottom w:w="100" w:type="dxa"/>
              <w:right w:w="100" w:type="dxa"/>
            </w:tcMar>
          </w:tcPr>
          <w:p w14:paraId="72800B9D" w14:textId="77777777" w:rsidR="00764C3C" w:rsidRDefault="00000000">
            <w:pPr>
              <w:widowControl w:val="0"/>
              <w:pBdr>
                <w:top w:val="nil"/>
                <w:left w:val="nil"/>
                <w:bottom w:val="nil"/>
                <w:right w:val="nil"/>
                <w:between w:val="nil"/>
              </w:pBd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Staton</w:t>
            </w:r>
            <w:proofErr w:type="spellEnd"/>
            <w:r>
              <w:rPr>
                <w:rFonts w:ascii="Times New Roman" w:eastAsia="Times New Roman" w:hAnsi="Times New Roman" w:cs="Times New Roman"/>
                <w:sz w:val="24"/>
                <w:szCs w:val="24"/>
              </w:rPr>
              <w:t xml:space="preserve"> et al. 2020</w:t>
            </w:r>
          </w:p>
        </w:tc>
      </w:tr>
    </w:tbl>
    <w:p w14:paraId="0429E513" w14:textId="77777777" w:rsidR="00764C3C" w:rsidRDefault="00764C3C">
      <w:pPr>
        <w:rPr>
          <w:rFonts w:ascii="Times New Roman" w:eastAsia="Times New Roman" w:hAnsi="Times New Roman" w:cs="Times New Roman"/>
          <w:sz w:val="24"/>
          <w:szCs w:val="24"/>
        </w:rPr>
        <w:sectPr w:rsidR="00764C3C" w:rsidSect="00695EB6">
          <w:headerReference w:type="default" r:id="rId12"/>
          <w:pgSz w:w="15840" w:h="12240" w:orient="landscape"/>
          <w:pgMar w:top="1440" w:right="1440" w:bottom="1440" w:left="1440" w:header="720" w:footer="720" w:gutter="0"/>
          <w:cols w:space="720"/>
          <w:titlePg/>
        </w:sectPr>
      </w:pPr>
    </w:p>
    <w:p w14:paraId="5645ADDE" w14:textId="77777777" w:rsidR="00764C3C" w:rsidRDefault="00000000">
      <w:pPr>
        <w:rPr>
          <w:rFonts w:ascii="Times New Roman" w:eastAsia="Times New Roman" w:hAnsi="Times New Roman" w:cs="Times New Roman"/>
          <w:sz w:val="24"/>
          <w:szCs w:val="24"/>
        </w:rPr>
      </w:pPr>
      <w:bookmarkStart w:id="6" w:name="_heading=h.3znysh7" w:colFirst="0" w:colLast="0"/>
      <w:bookmarkEnd w:id="6"/>
      <w:r>
        <w:rPr>
          <w:rFonts w:ascii="Times New Roman" w:eastAsia="Times New Roman" w:hAnsi="Times New Roman" w:cs="Times New Roman"/>
          <w:noProof/>
          <w:sz w:val="24"/>
          <w:szCs w:val="24"/>
        </w:rPr>
        <w:lastRenderedPageBreak/>
        <w:drawing>
          <wp:inline distT="114300" distB="114300" distL="114300" distR="114300" wp14:anchorId="0AFA43B7" wp14:editId="3E046952">
            <wp:extent cx="5100638" cy="6369050"/>
            <wp:effectExtent l="0" t="0" r="0" b="0"/>
            <wp:docPr id="385806692" name="image9.jp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9.jpg" descr="A graph of different types of data&#10;&#10;Description automatically generated with medium confidence"/>
                    <pic:cNvPicPr preferRelativeResize="0"/>
                  </pic:nvPicPr>
                  <pic:blipFill>
                    <a:blip r:embed="rId13"/>
                    <a:srcRect/>
                    <a:stretch>
                      <a:fillRect/>
                    </a:stretch>
                  </pic:blipFill>
                  <pic:spPr>
                    <a:xfrm>
                      <a:off x="0" y="0"/>
                      <a:ext cx="5100638" cy="6369050"/>
                    </a:xfrm>
                    <a:prstGeom prst="rect">
                      <a:avLst/>
                    </a:prstGeom>
                    <a:ln/>
                  </pic:spPr>
                </pic:pic>
              </a:graphicData>
            </a:graphic>
          </wp:inline>
        </w:drawing>
      </w:r>
      <w:r>
        <w:rPr>
          <w:rFonts w:ascii="Times New Roman" w:eastAsia="Times New Roman" w:hAnsi="Times New Roman" w:cs="Times New Roman"/>
          <w:sz w:val="24"/>
          <w:szCs w:val="24"/>
        </w:rPr>
        <w:t xml:space="preserve"> </w:t>
      </w:r>
    </w:p>
    <w:p w14:paraId="4A2BFEAE" w14:textId="77777777" w:rsidR="00764C3C" w:rsidRDefault="00764C3C"/>
    <w:p w14:paraId="14D63BAB" w14:textId="3D350C88" w:rsidR="00764C3C" w:rsidRDefault="00000000">
      <w:pPr>
        <w:pStyle w:val="Heading2"/>
        <w:spacing w:before="0" w:after="0" w:line="240" w:lineRule="auto"/>
        <w:rPr>
          <w:rFonts w:ascii="Times New Roman" w:eastAsia="Times New Roman" w:hAnsi="Times New Roman" w:cs="Times New Roman"/>
          <w:sz w:val="24"/>
          <w:szCs w:val="24"/>
        </w:rPr>
      </w:pPr>
      <w:bookmarkStart w:id="7" w:name="_Toc170387627"/>
      <w:r>
        <w:rPr>
          <w:rFonts w:ascii="Times New Roman" w:eastAsia="Times New Roman" w:hAnsi="Times New Roman" w:cs="Times New Roman"/>
          <w:sz w:val="24"/>
          <w:szCs w:val="24"/>
        </w:rPr>
        <w:t xml:space="preserve">Figure S1. </w:t>
      </w:r>
      <w:r w:rsidR="00513A84">
        <w:rPr>
          <w:rFonts w:ascii="Times New Roman" w:eastAsia="Times New Roman" w:hAnsi="Times New Roman" w:cs="Times New Roman"/>
          <w:sz w:val="24"/>
          <w:szCs w:val="24"/>
        </w:rPr>
        <w:t>Spawning Abundance Time Series</w:t>
      </w:r>
      <w:bookmarkEnd w:id="7"/>
    </w:p>
    <w:p w14:paraId="79BBDC85" w14:textId="77777777" w:rsidR="00764C3C" w:rsidRDefault="00000000">
      <w:pPr>
        <w:rPr>
          <w:rFonts w:ascii="Times New Roman" w:eastAsia="Times New Roman" w:hAnsi="Times New Roman" w:cs="Times New Roman"/>
          <w:sz w:val="24"/>
          <w:szCs w:val="24"/>
        </w:rPr>
        <w:sectPr w:rsidR="00764C3C" w:rsidSect="00695EB6">
          <w:pgSz w:w="12240" w:h="15840"/>
          <w:pgMar w:top="1440" w:right="1440" w:bottom="1440" w:left="1440" w:header="720" w:footer="720" w:gutter="0"/>
          <w:cols w:space="720"/>
        </w:sectPr>
      </w:pPr>
      <w:r>
        <w:rPr>
          <w:rFonts w:ascii="Times New Roman" w:eastAsia="Times New Roman" w:hAnsi="Times New Roman" w:cs="Times New Roman"/>
          <w:sz w:val="24"/>
          <w:szCs w:val="24"/>
        </w:rPr>
        <w:t>Estimated spawning abundance of each Chinook salmon population unit for all available years in which full returns have been observed. Y-axes and X-axes are scaled differently for each population. Shaded box indicates years that were omitted from the model due to lack of spawner data or missing years in covariate time series, shaded ribbon denotes +/- 1 SD.</w:t>
      </w:r>
    </w:p>
    <w:p w14:paraId="3707CC82" w14:textId="77777777" w:rsidR="00764C3C" w:rsidRDefault="00000000">
      <w:r>
        <w:rPr>
          <w:noProof/>
        </w:rPr>
        <w:lastRenderedPageBreak/>
        <w:drawing>
          <wp:inline distT="114300" distB="114300" distL="114300" distR="114300" wp14:anchorId="4A493E36" wp14:editId="76E48C22">
            <wp:extent cx="5960817" cy="7343892"/>
            <wp:effectExtent l="0" t="0" r="0" b="0"/>
            <wp:docPr id="385806694" name="image12.jpg" descr="A chart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2.jpg" descr="A chart of different types of data&#10;&#10;Description automatically generated with medium confidence"/>
                    <pic:cNvPicPr preferRelativeResize="0"/>
                  </pic:nvPicPr>
                  <pic:blipFill>
                    <a:blip r:embed="rId14"/>
                    <a:srcRect/>
                    <a:stretch>
                      <a:fillRect/>
                    </a:stretch>
                  </pic:blipFill>
                  <pic:spPr>
                    <a:xfrm>
                      <a:off x="0" y="0"/>
                      <a:ext cx="5960817" cy="7343892"/>
                    </a:xfrm>
                    <a:prstGeom prst="rect">
                      <a:avLst/>
                    </a:prstGeom>
                    <a:ln/>
                  </pic:spPr>
                </pic:pic>
              </a:graphicData>
            </a:graphic>
          </wp:inline>
        </w:drawing>
      </w:r>
      <w:r>
        <w:t xml:space="preserve">  </w:t>
      </w:r>
    </w:p>
    <w:p w14:paraId="413D6A2C" w14:textId="77777777" w:rsidR="00764C3C" w:rsidRDefault="00764C3C"/>
    <w:p w14:paraId="6C1EF6BE" w14:textId="2858D665" w:rsidR="00764C3C" w:rsidRDefault="00000000">
      <w:pPr>
        <w:pStyle w:val="Heading2"/>
        <w:spacing w:before="0" w:after="0" w:line="240" w:lineRule="auto"/>
        <w:rPr>
          <w:rFonts w:ascii="Times New Roman" w:eastAsia="Times New Roman" w:hAnsi="Times New Roman" w:cs="Times New Roman"/>
          <w:sz w:val="24"/>
          <w:szCs w:val="24"/>
        </w:rPr>
      </w:pPr>
      <w:bookmarkStart w:id="8" w:name="_Toc170387628"/>
      <w:r>
        <w:rPr>
          <w:rFonts w:ascii="Times New Roman" w:eastAsia="Times New Roman" w:hAnsi="Times New Roman" w:cs="Times New Roman"/>
          <w:sz w:val="24"/>
          <w:szCs w:val="24"/>
        </w:rPr>
        <w:t>Figure S2.</w:t>
      </w:r>
      <w:r w:rsidR="00513A84">
        <w:rPr>
          <w:rFonts w:ascii="Times New Roman" w:eastAsia="Times New Roman" w:hAnsi="Times New Roman" w:cs="Times New Roman"/>
          <w:sz w:val="24"/>
          <w:szCs w:val="24"/>
        </w:rPr>
        <w:t xml:space="preserve"> </w:t>
      </w:r>
      <w:r w:rsidR="007C5F03">
        <w:rPr>
          <w:rFonts w:ascii="Times New Roman" w:eastAsia="Times New Roman" w:hAnsi="Times New Roman" w:cs="Times New Roman"/>
          <w:sz w:val="24"/>
          <w:szCs w:val="24"/>
        </w:rPr>
        <w:t>Recruitment versus Spawning Abundance</w:t>
      </w:r>
      <w:bookmarkEnd w:id="8"/>
    </w:p>
    <w:p w14:paraId="7AECD247"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Recruitment as a function of spawning abundance for all available data. Each data point represents one brood year for one population for years in which full returns have been observed.</w:t>
      </w:r>
    </w:p>
    <w:p w14:paraId="6A4BE65A" w14:textId="77777777" w:rsidR="00764C3C" w:rsidRDefault="00000000">
      <w:r>
        <w:br w:type="page"/>
      </w:r>
      <w:r>
        <w:rPr>
          <w:noProof/>
        </w:rPr>
        <w:lastRenderedPageBreak/>
        <w:drawing>
          <wp:inline distT="114300" distB="114300" distL="114300" distR="114300" wp14:anchorId="38E0F17C" wp14:editId="289CE290">
            <wp:extent cx="5731032" cy="7171562"/>
            <wp:effectExtent l="0" t="0" r="0" b="0"/>
            <wp:docPr id="385806693" name="image18.jp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8.jpg" descr="A graph of different types of data&#10;&#10;Description automatically generated with medium confidence"/>
                    <pic:cNvPicPr preferRelativeResize="0"/>
                  </pic:nvPicPr>
                  <pic:blipFill>
                    <a:blip r:embed="rId15"/>
                    <a:srcRect/>
                    <a:stretch>
                      <a:fillRect/>
                    </a:stretch>
                  </pic:blipFill>
                  <pic:spPr>
                    <a:xfrm>
                      <a:off x="0" y="0"/>
                      <a:ext cx="5731032" cy="7171562"/>
                    </a:xfrm>
                    <a:prstGeom prst="rect">
                      <a:avLst/>
                    </a:prstGeom>
                    <a:ln/>
                  </pic:spPr>
                </pic:pic>
              </a:graphicData>
            </a:graphic>
          </wp:inline>
        </w:drawing>
      </w:r>
      <w:r>
        <w:t xml:space="preserve"> </w:t>
      </w:r>
    </w:p>
    <w:p w14:paraId="7CD0EE92" w14:textId="478E69FE" w:rsidR="00764C3C" w:rsidRDefault="00000000">
      <w:pPr>
        <w:pStyle w:val="Heading2"/>
        <w:spacing w:before="0" w:after="0" w:line="240" w:lineRule="auto"/>
        <w:rPr>
          <w:rFonts w:ascii="Times New Roman" w:eastAsia="Times New Roman" w:hAnsi="Times New Roman" w:cs="Times New Roman"/>
          <w:sz w:val="24"/>
          <w:szCs w:val="24"/>
        </w:rPr>
      </w:pPr>
      <w:bookmarkStart w:id="9" w:name="_Toc170387629"/>
      <w:r>
        <w:rPr>
          <w:rFonts w:ascii="Times New Roman" w:eastAsia="Times New Roman" w:hAnsi="Times New Roman" w:cs="Times New Roman"/>
          <w:sz w:val="24"/>
          <w:szCs w:val="24"/>
        </w:rPr>
        <w:t>Figure S3.</w:t>
      </w:r>
      <w:r w:rsidR="007C5F03">
        <w:rPr>
          <w:rFonts w:ascii="Times New Roman" w:eastAsia="Times New Roman" w:hAnsi="Times New Roman" w:cs="Times New Roman"/>
          <w:sz w:val="24"/>
          <w:szCs w:val="24"/>
        </w:rPr>
        <w:t xml:space="preserve"> Productivity versus Spawner Abundance</w:t>
      </w:r>
      <w:bookmarkEnd w:id="9"/>
    </w:p>
    <w:p w14:paraId="765D5C1C"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Natural log of recruits per spawner regressed against spawner abundance for all available years in which full returns have been observed. The time series of stock-recruitment data varied from 14 to 31 years across the populations. Line of best fit is a standard linear model (</w:t>
      </w:r>
      <w:proofErr w:type="spellStart"/>
      <w:r>
        <w:rPr>
          <w:rFonts w:ascii="Times New Roman" w:eastAsia="Times New Roman" w:hAnsi="Times New Roman" w:cs="Times New Roman"/>
          <w:sz w:val="24"/>
          <w:szCs w:val="24"/>
        </w:rPr>
        <w:t>ggplot</w:t>
      </w:r>
      <w:proofErr w:type="spellEnd"/>
      <w:r>
        <w:rPr>
          <w:rFonts w:ascii="Times New Roman" w:eastAsia="Times New Roman" w:hAnsi="Times New Roman" w:cs="Times New Roman"/>
          <w:sz w:val="24"/>
          <w:szCs w:val="24"/>
        </w:rPr>
        <w:t>).</w:t>
      </w:r>
    </w:p>
    <w:p w14:paraId="76A38EC9" w14:textId="77777777" w:rsidR="00764C3C" w:rsidRDefault="00764C3C">
      <w:pPr>
        <w:rPr>
          <w:rFonts w:ascii="Times New Roman" w:eastAsia="Times New Roman" w:hAnsi="Times New Roman" w:cs="Times New Roman"/>
          <w:sz w:val="24"/>
          <w:szCs w:val="24"/>
        </w:rPr>
      </w:pPr>
    </w:p>
    <w:p w14:paraId="7BA9B585" w14:textId="77777777" w:rsidR="00764C3C" w:rsidRDefault="00764C3C">
      <w:pPr>
        <w:rPr>
          <w:rFonts w:ascii="Times New Roman" w:eastAsia="Times New Roman" w:hAnsi="Times New Roman" w:cs="Times New Roman"/>
          <w:sz w:val="24"/>
          <w:szCs w:val="24"/>
        </w:rPr>
      </w:pPr>
    </w:p>
    <w:p w14:paraId="38A59CF0" w14:textId="77777777" w:rsidR="00764C3C" w:rsidRPr="007C5F03" w:rsidRDefault="00000000">
      <w:pPr>
        <w:ind w:left="720" w:hanging="720"/>
        <w:rPr>
          <w:rFonts w:ascii="Times New Roman" w:eastAsia="Times New Roman" w:hAnsi="Times New Roman" w:cs="Times New Roman"/>
          <w:sz w:val="24"/>
          <w:szCs w:val="24"/>
        </w:rPr>
      </w:pPr>
      <w:bookmarkStart w:id="10" w:name="_heading=h.voog1s9s7uze" w:colFirst="0" w:colLast="0"/>
      <w:bookmarkEnd w:id="10"/>
      <w:r w:rsidRPr="007C5F03">
        <w:rPr>
          <w:rFonts w:ascii="Times New Roman" w:eastAsia="Times New Roman" w:hAnsi="Times New Roman" w:cs="Times New Roman"/>
          <w:sz w:val="24"/>
          <w:szCs w:val="24"/>
        </w:rPr>
        <w:t xml:space="preserve">Beacham, T. D., J. R. Candy, K. L. </w:t>
      </w:r>
      <w:proofErr w:type="spellStart"/>
      <w:r w:rsidRPr="007C5F03">
        <w:rPr>
          <w:rFonts w:ascii="Times New Roman" w:eastAsia="Times New Roman" w:hAnsi="Times New Roman" w:cs="Times New Roman"/>
          <w:sz w:val="24"/>
          <w:szCs w:val="24"/>
        </w:rPr>
        <w:t>Jonsen</w:t>
      </w:r>
      <w:proofErr w:type="spellEnd"/>
      <w:r w:rsidRPr="007C5F03">
        <w:rPr>
          <w:rFonts w:ascii="Times New Roman" w:eastAsia="Times New Roman" w:hAnsi="Times New Roman" w:cs="Times New Roman"/>
          <w:sz w:val="24"/>
          <w:szCs w:val="24"/>
        </w:rPr>
        <w:t xml:space="preserve">, J. </w:t>
      </w:r>
      <w:proofErr w:type="spellStart"/>
      <w:r w:rsidRPr="007C5F03">
        <w:rPr>
          <w:rFonts w:ascii="Times New Roman" w:eastAsia="Times New Roman" w:hAnsi="Times New Roman" w:cs="Times New Roman"/>
          <w:sz w:val="24"/>
          <w:szCs w:val="24"/>
        </w:rPr>
        <w:t>Supernault</w:t>
      </w:r>
      <w:proofErr w:type="spellEnd"/>
      <w:r w:rsidRPr="007C5F03">
        <w:rPr>
          <w:rFonts w:ascii="Times New Roman" w:eastAsia="Times New Roman" w:hAnsi="Times New Roman" w:cs="Times New Roman"/>
          <w:sz w:val="24"/>
          <w:szCs w:val="24"/>
        </w:rPr>
        <w:t xml:space="preserve">, M. </w:t>
      </w:r>
      <w:proofErr w:type="spellStart"/>
      <w:r w:rsidRPr="007C5F03">
        <w:rPr>
          <w:rFonts w:ascii="Times New Roman" w:eastAsia="Times New Roman" w:hAnsi="Times New Roman" w:cs="Times New Roman"/>
          <w:sz w:val="24"/>
          <w:szCs w:val="24"/>
        </w:rPr>
        <w:t>Wetklo</w:t>
      </w:r>
      <w:proofErr w:type="spellEnd"/>
      <w:r w:rsidRPr="007C5F03">
        <w:rPr>
          <w:rFonts w:ascii="Times New Roman" w:eastAsia="Times New Roman" w:hAnsi="Times New Roman" w:cs="Times New Roman"/>
          <w:sz w:val="24"/>
          <w:szCs w:val="24"/>
        </w:rPr>
        <w:t xml:space="preserve">, L. Deng, K. M. Miller, R. E. </w:t>
      </w:r>
      <w:proofErr w:type="spellStart"/>
      <w:r w:rsidRPr="007C5F03">
        <w:rPr>
          <w:rFonts w:ascii="Times New Roman" w:eastAsia="Times New Roman" w:hAnsi="Times New Roman" w:cs="Times New Roman"/>
          <w:sz w:val="24"/>
          <w:szCs w:val="24"/>
        </w:rPr>
        <w:t>Withler</w:t>
      </w:r>
      <w:proofErr w:type="spellEnd"/>
      <w:r w:rsidRPr="007C5F03">
        <w:rPr>
          <w:rFonts w:ascii="Times New Roman" w:eastAsia="Times New Roman" w:hAnsi="Times New Roman" w:cs="Times New Roman"/>
          <w:sz w:val="24"/>
          <w:szCs w:val="24"/>
        </w:rPr>
        <w:t xml:space="preserve">, and N. </w:t>
      </w:r>
      <w:proofErr w:type="spellStart"/>
      <w:r w:rsidRPr="007C5F03">
        <w:rPr>
          <w:rFonts w:ascii="Times New Roman" w:eastAsia="Times New Roman" w:hAnsi="Times New Roman" w:cs="Times New Roman"/>
          <w:sz w:val="24"/>
          <w:szCs w:val="24"/>
        </w:rPr>
        <w:t>Varnavskaya</w:t>
      </w:r>
      <w:proofErr w:type="spellEnd"/>
      <w:r w:rsidRPr="007C5F03">
        <w:rPr>
          <w:rFonts w:ascii="Times New Roman" w:eastAsia="Times New Roman" w:hAnsi="Times New Roman" w:cs="Times New Roman"/>
          <w:sz w:val="24"/>
          <w:szCs w:val="24"/>
        </w:rPr>
        <w:t>. 2006. Estimation of Stock Composition and Individual Identification of Chinook Salmon across the Pacific Rim by Use of Microsatellite Variation. Transactions of the American Fisheries Society 135: 861–88.</w:t>
      </w:r>
    </w:p>
    <w:p w14:paraId="44827323" w14:textId="77777777" w:rsidR="00764C3C" w:rsidRPr="007C5F03" w:rsidRDefault="00764C3C">
      <w:pPr>
        <w:ind w:left="720" w:hanging="720"/>
        <w:rPr>
          <w:rFonts w:ascii="Times New Roman" w:eastAsia="Times New Roman" w:hAnsi="Times New Roman" w:cs="Times New Roman"/>
          <w:sz w:val="24"/>
          <w:szCs w:val="24"/>
        </w:rPr>
      </w:pPr>
      <w:bookmarkStart w:id="11" w:name="_heading=h.u218wl6m57k7" w:colFirst="0" w:colLast="0"/>
      <w:bookmarkEnd w:id="11"/>
    </w:p>
    <w:p w14:paraId="5B87D849" w14:textId="77777777" w:rsidR="00764C3C" w:rsidRPr="007C5F03" w:rsidRDefault="00000000">
      <w:pPr>
        <w:ind w:left="720" w:hanging="720"/>
        <w:rPr>
          <w:rFonts w:ascii="Times New Roman" w:eastAsia="Times New Roman" w:hAnsi="Times New Roman" w:cs="Times New Roman"/>
          <w:sz w:val="24"/>
          <w:szCs w:val="24"/>
        </w:rPr>
      </w:pPr>
      <w:bookmarkStart w:id="12" w:name="_heading=h.406t73kcfoj5" w:colFirst="0" w:colLast="0"/>
      <w:bookmarkEnd w:id="12"/>
      <w:r w:rsidRPr="007C5F03">
        <w:rPr>
          <w:rFonts w:ascii="Times New Roman" w:eastAsia="Times New Roman" w:hAnsi="Times New Roman" w:cs="Times New Roman"/>
          <w:sz w:val="24"/>
          <w:szCs w:val="24"/>
        </w:rPr>
        <w:t xml:space="preserve">Beacham, T. D., C. Wallace, C. </w:t>
      </w:r>
      <w:proofErr w:type="spellStart"/>
      <w:r w:rsidRPr="007C5F03">
        <w:rPr>
          <w:rFonts w:ascii="Times New Roman" w:eastAsia="Times New Roman" w:hAnsi="Times New Roman" w:cs="Times New Roman"/>
          <w:sz w:val="24"/>
          <w:szCs w:val="24"/>
        </w:rPr>
        <w:t>Macconnachie</w:t>
      </w:r>
      <w:proofErr w:type="spellEnd"/>
      <w:r w:rsidRPr="007C5F03">
        <w:rPr>
          <w:rFonts w:ascii="Times New Roman" w:eastAsia="Times New Roman" w:hAnsi="Times New Roman" w:cs="Times New Roman"/>
          <w:sz w:val="24"/>
          <w:szCs w:val="24"/>
        </w:rPr>
        <w:t xml:space="preserve">, K. </w:t>
      </w:r>
      <w:proofErr w:type="spellStart"/>
      <w:r w:rsidRPr="007C5F03">
        <w:rPr>
          <w:rFonts w:ascii="Times New Roman" w:eastAsia="Times New Roman" w:hAnsi="Times New Roman" w:cs="Times New Roman"/>
          <w:sz w:val="24"/>
          <w:szCs w:val="24"/>
        </w:rPr>
        <w:t>Jonsen</w:t>
      </w:r>
      <w:proofErr w:type="spellEnd"/>
      <w:r w:rsidRPr="007C5F03">
        <w:rPr>
          <w:rFonts w:ascii="Times New Roman" w:eastAsia="Times New Roman" w:hAnsi="Times New Roman" w:cs="Times New Roman"/>
          <w:sz w:val="24"/>
          <w:szCs w:val="24"/>
        </w:rPr>
        <w:t xml:space="preserve">, B. McIntosh, J. R. Candy, and R. E. </w:t>
      </w:r>
      <w:proofErr w:type="spellStart"/>
      <w:r w:rsidRPr="007C5F03">
        <w:rPr>
          <w:rFonts w:ascii="Times New Roman" w:eastAsia="Times New Roman" w:hAnsi="Times New Roman" w:cs="Times New Roman"/>
          <w:sz w:val="24"/>
          <w:szCs w:val="24"/>
        </w:rPr>
        <w:t>Withler</w:t>
      </w:r>
      <w:proofErr w:type="spellEnd"/>
      <w:r w:rsidRPr="007C5F03">
        <w:rPr>
          <w:rFonts w:ascii="Times New Roman" w:eastAsia="Times New Roman" w:hAnsi="Times New Roman" w:cs="Times New Roman"/>
          <w:sz w:val="24"/>
          <w:szCs w:val="24"/>
        </w:rPr>
        <w:t>. 2018. “Population and Individual Identification of Chinook Salmon in British Columbia through Parentage-Based Tagging and Genetic Stock Identification with Single Nucleotide Polymorphisms.” Canadian Journal of Fisheries and Aquatic Sciences 75: 1096–105.</w:t>
      </w:r>
    </w:p>
    <w:p w14:paraId="058148CE" w14:textId="77777777" w:rsidR="00764C3C" w:rsidRPr="007C5F03" w:rsidRDefault="00764C3C">
      <w:pPr>
        <w:ind w:left="720" w:hanging="720"/>
        <w:rPr>
          <w:rFonts w:ascii="Times New Roman" w:eastAsia="Times New Roman" w:hAnsi="Times New Roman" w:cs="Times New Roman"/>
          <w:sz w:val="24"/>
          <w:szCs w:val="24"/>
        </w:rPr>
      </w:pPr>
      <w:bookmarkStart w:id="13" w:name="_heading=h.pvcro9henz9o" w:colFirst="0" w:colLast="0"/>
      <w:bookmarkEnd w:id="13"/>
    </w:p>
    <w:p w14:paraId="4BD2C9F9" w14:textId="77777777" w:rsidR="00764C3C" w:rsidRPr="007C5F03" w:rsidRDefault="00000000">
      <w:pPr>
        <w:ind w:left="720" w:hanging="720"/>
        <w:rPr>
          <w:rFonts w:ascii="Times New Roman" w:eastAsia="Times New Roman" w:hAnsi="Times New Roman" w:cs="Times New Roman"/>
          <w:sz w:val="24"/>
          <w:szCs w:val="24"/>
        </w:rPr>
      </w:pPr>
      <w:bookmarkStart w:id="14" w:name="_heading=h.1t3h5sf" w:colFirst="0" w:colLast="0"/>
      <w:bookmarkEnd w:id="14"/>
      <w:r w:rsidRPr="007C5F03">
        <w:rPr>
          <w:rFonts w:ascii="Times New Roman" w:eastAsia="Times New Roman" w:hAnsi="Times New Roman" w:cs="Times New Roman"/>
          <w:sz w:val="24"/>
          <w:szCs w:val="24"/>
        </w:rPr>
        <w:t xml:space="preserve">Connors, B. M., </w:t>
      </w:r>
      <w:proofErr w:type="spellStart"/>
      <w:r w:rsidRPr="007C5F03">
        <w:rPr>
          <w:rFonts w:ascii="Times New Roman" w:eastAsia="Times New Roman" w:hAnsi="Times New Roman" w:cs="Times New Roman"/>
          <w:sz w:val="24"/>
          <w:szCs w:val="24"/>
        </w:rPr>
        <w:t>Siegle</w:t>
      </w:r>
      <w:proofErr w:type="spellEnd"/>
      <w:r w:rsidRPr="007C5F03">
        <w:rPr>
          <w:rFonts w:ascii="Times New Roman" w:eastAsia="Times New Roman" w:hAnsi="Times New Roman" w:cs="Times New Roman"/>
          <w:sz w:val="24"/>
          <w:szCs w:val="24"/>
        </w:rPr>
        <w:t xml:space="preserve">, M. R., Harding, J., Rossi, S, </w:t>
      </w:r>
      <w:proofErr w:type="spellStart"/>
      <w:r w:rsidRPr="007C5F03">
        <w:rPr>
          <w:rFonts w:ascii="Times New Roman" w:eastAsia="Times New Roman" w:hAnsi="Times New Roman" w:cs="Times New Roman"/>
          <w:sz w:val="24"/>
          <w:szCs w:val="24"/>
        </w:rPr>
        <w:t>Staton</w:t>
      </w:r>
      <w:proofErr w:type="spellEnd"/>
      <w:r w:rsidRPr="007C5F03">
        <w:rPr>
          <w:rFonts w:ascii="Times New Roman" w:eastAsia="Times New Roman" w:hAnsi="Times New Roman" w:cs="Times New Roman"/>
          <w:sz w:val="24"/>
          <w:szCs w:val="24"/>
        </w:rPr>
        <w:t xml:space="preserve">, B. A., Jones, M. L., Bradford, M. J., Brown, R., </w:t>
      </w:r>
      <w:proofErr w:type="spellStart"/>
      <w:r w:rsidRPr="007C5F03">
        <w:rPr>
          <w:rFonts w:ascii="Times New Roman" w:eastAsia="Times New Roman" w:hAnsi="Times New Roman" w:cs="Times New Roman"/>
          <w:sz w:val="24"/>
          <w:szCs w:val="24"/>
        </w:rPr>
        <w:t>Bechtol</w:t>
      </w:r>
      <w:proofErr w:type="spellEnd"/>
      <w:r w:rsidRPr="007C5F03">
        <w:rPr>
          <w:rFonts w:ascii="Times New Roman" w:eastAsia="Times New Roman" w:hAnsi="Times New Roman" w:cs="Times New Roman"/>
          <w:sz w:val="24"/>
          <w:szCs w:val="24"/>
        </w:rPr>
        <w:t xml:space="preserve">, B., Doherty, B., Cox, S., &amp; </w:t>
      </w:r>
      <w:proofErr w:type="gramStart"/>
      <w:r w:rsidRPr="007C5F03">
        <w:rPr>
          <w:rFonts w:ascii="Times New Roman" w:eastAsia="Times New Roman" w:hAnsi="Times New Roman" w:cs="Times New Roman"/>
          <w:sz w:val="24"/>
          <w:szCs w:val="24"/>
        </w:rPr>
        <w:t>Sutherland,  B.</w:t>
      </w:r>
      <w:proofErr w:type="gramEnd"/>
      <w:r w:rsidRPr="007C5F03">
        <w:rPr>
          <w:rFonts w:ascii="Times New Roman" w:eastAsia="Times New Roman" w:hAnsi="Times New Roman" w:cs="Times New Roman"/>
          <w:sz w:val="24"/>
          <w:szCs w:val="24"/>
        </w:rPr>
        <w:t xml:space="preserve"> J. G. 2022. Chinook salmon diversity contributes to fishery stability and trade-offs with mixed-stock harvest. Ecological Applications, 32(8), e2709. </w:t>
      </w:r>
      <w:hyperlink r:id="rId16">
        <w:r w:rsidRPr="007C5F03">
          <w:rPr>
            <w:rFonts w:ascii="Times New Roman" w:eastAsia="Times New Roman" w:hAnsi="Times New Roman" w:cs="Times New Roman"/>
            <w:color w:val="1155CC"/>
            <w:sz w:val="24"/>
            <w:szCs w:val="24"/>
            <w:u w:val="single"/>
          </w:rPr>
          <w:t>https://doi.org/https://doi.org/10.1002/eap.2709</w:t>
        </w:r>
      </w:hyperlink>
    </w:p>
    <w:p w14:paraId="709B25B4" w14:textId="77777777" w:rsidR="00764C3C" w:rsidRPr="007C5F03" w:rsidRDefault="00764C3C">
      <w:pPr>
        <w:ind w:left="720" w:hanging="720"/>
        <w:rPr>
          <w:rFonts w:ascii="Times New Roman" w:eastAsia="Times New Roman" w:hAnsi="Times New Roman" w:cs="Times New Roman"/>
          <w:color w:val="1A1A1A"/>
          <w:sz w:val="24"/>
          <w:szCs w:val="24"/>
          <w:highlight w:val="white"/>
        </w:rPr>
      </w:pPr>
      <w:bookmarkStart w:id="15" w:name="_heading=h.p2ui9mpiuh5f" w:colFirst="0" w:colLast="0"/>
      <w:bookmarkEnd w:id="15"/>
    </w:p>
    <w:p w14:paraId="0B0258D7" w14:textId="77777777" w:rsidR="00764C3C" w:rsidRPr="007C5F03" w:rsidRDefault="00000000">
      <w:pPr>
        <w:ind w:left="720" w:hanging="720"/>
        <w:rPr>
          <w:rFonts w:ascii="Times New Roman" w:hAnsi="Times New Roman" w:cs="Times New Roman"/>
          <w:color w:val="1C1D1E"/>
          <w:sz w:val="24"/>
          <w:szCs w:val="24"/>
          <w:highlight w:val="white"/>
        </w:rPr>
      </w:pPr>
      <w:bookmarkStart w:id="16" w:name="_heading=h.c0j5hiu5hpxb" w:colFirst="0" w:colLast="0"/>
      <w:bookmarkEnd w:id="16"/>
      <w:r w:rsidRPr="007C5F03">
        <w:rPr>
          <w:rFonts w:ascii="Times New Roman" w:hAnsi="Times New Roman" w:cs="Times New Roman"/>
          <w:color w:val="1C1D1E"/>
          <w:sz w:val="24"/>
          <w:szCs w:val="24"/>
          <w:highlight w:val="white"/>
        </w:rPr>
        <w:t>DFO (Department of Fisheries and Oceans Canada). 2018. Genetic Stock Identification of Canadian-Origin Yukon River Chinook and Fall Chum Salmon, 2017. Final Report CRE-79-17. Prepared for the Yukon River Panel.</w:t>
      </w:r>
    </w:p>
    <w:p w14:paraId="7416D98A" w14:textId="77777777" w:rsidR="00764C3C" w:rsidRPr="007C5F03" w:rsidRDefault="00764C3C">
      <w:pPr>
        <w:ind w:left="720" w:hanging="720"/>
        <w:rPr>
          <w:rFonts w:ascii="Times New Roman" w:hAnsi="Times New Roman" w:cs="Times New Roman"/>
          <w:color w:val="1C1D1E"/>
          <w:sz w:val="24"/>
          <w:szCs w:val="24"/>
          <w:highlight w:val="white"/>
        </w:rPr>
      </w:pPr>
      <w:bookmarkStart w:id="17" w:name="_heading=h.vbl4usetcyea" w:colFirst="0" w:colLast="0"/>
      <w:bookmarkEnd w:id="17"/>
    </w:p>
    <w:p w14:paraId="2BA46E22" w14:textId="77777777" w:rsidR="00764C3C" w:rsidRPr="007C5F03" w:rsidRDefault="00000000">
      <w:pPr>
        <w:ind w:left="720" w:hanging="720"/>
        <w:rPr>
          <w:rFonts w:ascii="Times New Roman" w:eastAsia="Times New Roman" w:hAnsi="Times New Roman" w:cs="Times New Roman"/>
          <w:sz w:val="24"/>
          <w:szCs w:val="24"/>
        </w:rPr>
      </w:pPr>
      <w:bookmarkStart w:id="18" w:name="_heading=h.wx888n3i0qd7" w:colFirst="0" w:colLast="0"/>
      <w:bookmarkEnd w:id="18"/>
      <w:r w:rsidRPr="007C5F03">
        <w:rPr>
          <w:rFonts w:ascii="Times New Roman" w:eastAsia="Times New Roman" w:hAnsi="Times New Roman" w:cs="Times New Roman"/>
          <w:color w:val="1A1A1A"/>
          <w:sz w:val="24"/>
          <w:szCs w:val="24"/>
          <w:highlight w:val="white"/>
        </w:rPr>
        <w:t xml:space="preserve">Fleischman SJ, Evenson D. </w:t>
      </w:r>
      <w:r w:rsidRPr="007C5F03">
        <w:rPr>
          <w:rFonts w:ascii="Times New Roman" w:eastAsia="Times New Roman" w:hAnsi="Times New Roman" w:cs="Times New Roman"/>
          <w:color w:val="1A1A1A"/>
          <w:sz w:val="24"/>
          <w:szCs w:val="24"/>
        </w:rPr>
        <w:t>2010</w:t>
      </w:r>
      <w:r w:rsidRPr="007C5F03">
        <w:rPr>
          <w:rFonts w:ascii="Times New Roman" w:eastAsia="Times New Roman" w:hAnsi="Times New Roman" w:cs="Times New Roman"/>
          <w:color w:val="1A1A1A"/>
          <w:sz w:val="24"/>
          <w:szCs w:val="24"/>
          <w:highlight w:val="white"/>
        </w:rPr>
        <w:t xml:space="preserve">. </w:t>
      </w:r>
      <w:r w:rsidRPr="007C5F03">
        <w:rPr>
          <w:rFonts w:ascii="Times New Roman" w:eastAsia="Times New Roman" w:hAnsi="Times New Roman" w:cs="Times New Roman"/>
          <w:i/>
          <w:color w:val="1A1A1A"/>
          <w:sz w:val="24"/>
          <w:szCs w:val="24"/>
        </w:rPr>
        <w:t xml:space="preserve">Run reconstruction, spawner-recruit analysis, and escapement goal recommendation for summer Chum Salmon in the East Fork of the </w:t>
      </w:r>
      <w:proofErr w:type="spellStart"/>
      <w:r w:rsidRPr="007C5F03">
        <w:rPr>
          <w:rFonts w:ascii="Times New Roman" w:eastAsia="Times New Roman" w:hAnsi="Times New Roman" w:cs="Times New Roman"/>
          <w:i/>
          <w:color w:val="1A1A1A"/>
          <w:sz w:val="24"/>
          <w:szCs w:val="24"/>
        </w:rPr>
        <w:t>Andreafsky</w:t>
      </w:r>
      <w:proofErr w:type="spellEnd"/>
      <w:r w:rsidRPr="007C5F03">
        <w:rPr>
          <w:rFonts w:ascii="Times New Roman" w:eastAsia="Times New Roman" w:hAnsi="Times New Roman" w:cs="Times New Roman"/>
          <w:i/>
          <w:color w:val="1A1A1A"/>
          <w:sz w:val="24"/>
          <w:szCs w:val="24"/>
        </w:rPr>
        <w:t xml:space="preserve"> River</w:t>
      </w:r>
      <w:r w:rsidRPr="007C5F03">
        <w:rPr>
          <w:rFonts w:ascii="Times New Roman" w:eastAsia="Times New Roman" w:hAnsi="Times New Roman" w:cs="Times New Roman"/>
          <w:color w:val="1A1A1A"/>
          <w:sz w:val="24"/>
          <w:szCs w:val="24"/>
          <w:highlight w:val="white"/>
        </w:rPr>
        <w:t xml:space="preserve">. </w:t>
      </w:r>
      <w:r w:rsidRPr="007C5F03">
        <w:rPr>
          <w:rFonts w:ascii="Times New Roman" w:eastAsia="Times New Roman" w:hAnsi="Times New Roman" w:cs="Times New Roman"/>
          <w:color w:val="1A1A1A"/>
          <w:sz w:val="24"/>
          <w:szCs w:val="24"/>
        </w:rPr>
        <w:t>Anchorage</w:t>
      </w:r>
      <w:r w:rsidRPr="007C5F03">
        <w:rPr>
          <w:rFonts w:ascii="Times New Roman" w:eastAsia="Times New Roman" w:hAnsi="Times New Roman" w:cs="Times New Roman"/>
          <w:color w:val="1A1A1A"/>
          <w:sz w:val="24"/>
          <w:szCs w:val="24"/>
          <w:highlight w:val="white"/>
        </w:rPr>
        <w:t xml:space="preserve">: </w:t>
      </w:r>
      <w:r w:rsidRPr="007C5F03">
        <w:rPr>
          <w:rFonts w:ascii="Times New Roman" w:eastAsia="Times New Roman" w:hAnsi="Times New Roman" w:cs="Times New Roman"/>
          <w:color w:val="1A1A1A"/>
          <w:sz w:val="24"/>
          <w:szCs w:val="24"/>
        </w:rPr>
        <w:t>Alaska Department of Fish and Game, Fishery Manuscript Series No. 10-04</w:t>
      </w:r>
      <w:r w:rsidRPr="007C5F03">
        <w:rPr>
          <w:rFonts w:ascii="Times New Roman" w:eastAsia="Times New Roman" w:hAnsi="Times New Roman" w:cs="Times New Roman"/>
          <w:color w:val="1A1A1A"/>
          <w:sz w:val="24"/>
          <w:szCs w:val="24"/>
          <w:highlight w:val="white"/>
        </w:rPr>
        <w:t xml:space="preserve">. </w:t>
      </w:r>
    </w:p>
    <w:p w14:paraId="5E21D083" w14:textId="77777777" w:rsidR="00764C3C" w:rsidRPr="007C5F03" w:rsidRDefault="00764C3C">
      <w:pPr>
        <w:rPr>
          <w:rFonts w:ascii="Times New Roman" w:eastAsia="Times New Roman" w:hAnsi="Times New Roman" w:cs="Times New Roman"/>
          <w:sz w:val="24"/>
          <w:szCs w:val="24"/>
        </w:rPr>
      </w:pPr>
    </w:p>
    <w:p w14:paraId="52491A57" w14:textId="77777777" w:rsidR="00764C3C" w:rsidRPr="007C5F03" w:rsidRDefault="00000000">
      <w:pPr>
        <w:ind w:left="720" w:hanging="720"/>
        <w:rPr>
          <w:rFonts w:ascii="Times New Roman" w:eastAsia="Times New Roman" w:hAnsi="Times New Roman" w:cs="Times New Roman"/>
          <w:sz w:val="24"/>
          <w:szCs w:val="24"/>
        </w:rPr>
      </w:pPr>
      <w:proofErr w:type="spellStart"/>
      <w:r w:rsidRPr="007C5F03">
        <w:rPr>
          <w:rFonts w:ascii="Times New Roman" w:eastAsia="Times New Roman" w:hAnsi="Times New Roman" w:cs="Times New Roman"/>
          <w:sz w:val="24"/>
          <w:szCs w:val="24"/>
        </w:rPr>
        <w:t>Froning</w:t>
      </w:r>
      <w:proofErr w:type="spellEnd"/>
      <w:r w:rsidRPr="007C5F03">
        <w:rPr>
          <w:rFonts w:ascii="Times New Roman" w:eastAsia="Times New Roman" w:hAnsi="Times New Roman" w:cs="Times New Roman"/>
          <w:sz w:val="24"/>
          <w:szCs w:val="24"/>
        </w:rPr>
        <w:t>, K. E., &amp; Smith, N. J. 2020. Salmon age, sex, and length catalog for the Kuskokwim Area, 2018. Alaska Department of Fish and Game, Regional Information Report 3A20-06, Anchorage.</w:t>
      </w:r>
    </w:p>
    <w:p w14:paraId="598452E5" w14:textId="77777777" w:rsidR="00764C3C" w:rsidRPr="007C5F03" w:rsidRDefault="00764C3C">
      <w:pPr>
        <w:rPr>
          <w:rFonts w:ascii="Times New Roman" w:eastAsia="Times New Roman" w:hAnsi="Times New Roman" w:cs="Times New Roman"/>
          <w:sz w:val="24"/>
          <w:szCs w:val="24"/>
        </w:rPr>
      </w:pPr>
    </w:p>
    <w:p w14:paraId="446D0C7C" w14:textId="77777777" w:rsidR="00764C3C" w:rsidRPr="007C5F03" w:rsidRDefault="00000000">
      <w:pPr>
        <w:widowControl w:val="0"/>
        <w:spacing w:line="240" w:lineRule="auto"/>
        <w:ind w:left="720" w:hanging="81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Joy, P.J.</w:t>
      </w:r>
      <w:proofErr w:type="gramStart"/>
      <w:r w:rsidRPr="007C5F03">
        <w:rPr>
          <w:rFonts w:ascii="Times New Roman" w:eastAsia="Times New Roman" w:hAnsi="Times New Roman" w:cs="Times New Roman"/>
          <w:sz w:val="24"/>
          <w:szCs w:val="24"/>
        </w:rPr>
        <w:t>,  and</w:t>
      </w:r>
      <w:proofErr w:type="gramEnd"/>
      <w:r w:rsidRPr="007C5F03">
        <w:rPr>
          <w:rFonts w:ascii="Times New Roman" w:eastAsia="Times New Roman" w:hAnsi="Times New Roman" w:cs="Times New Roman"/>
          <w:sz w:val="24"/>
          <w:szCs w:val="24"/>
        </w:rPr>
        <w:t xml:space="preserve">, M. Tyers. In review. Run Reconstruction, Spawner-Recruit Analysis, and Escapement Goal Recommendation for Chinook Salmon in the Chena and </w:t>
      </w:r>
      <w:proofErr w:type="spellStart"/>
      <w:r w:rsidRPr="007C5F03">
        <w:rPr>
          <w:rFonts w:ascii="Times New Roman" w:eastAsia="Times New Roman" w:hAnsi="Times New Roman" w:cs="Times New Roman"/>
          <w:sz w:val="24"/>
          <w:szCs w:val="24"/>
        </w:rPr>
        <w:t>Salcha</w:t>
      </w:r>
      <w:proofErr w:type="spellEnd"/>
      <w:r w:rsidRPr="007C5F03">
        <w:rPr>
          <w:rFonts w:ascii="Times New Roman" w:eastAsia="Times New Roman" w:hAnsi="Times New Roman" w:cs="Times New Roman"/>
          <w:sz w:val="24"/>
          <w:szCs w:val="24"/>
        </w:rPr>
        <w:t xml:space="preserve"> Rivers. Alaska Department of Fish and Game, Fishery Manuscript Series, Anchorage.</w:t>
      </w:r>
    </w:p>
    <w:p w14:paraId="2684BD1A" w14:textId="77777777" w:rsidR="00764C3C" w:rsidRPr="007C5F03" w:rsidRDefault="00764C3C">
      <w:pPr>
        <w:widowControl w:val="0"/>
        <w:spacing w:line="240" w:lineRule="auto"/>
        <w:ind w:left="720" w:hanging="810"/>
        <w:rPr>
          <w:rFonts w:ascii="Times New Roman" w:eastAsia="Times New Roman" w:hAnsi="Times New Roman" w:cs="Times New Roman"/>
          <w:sz w:val="24"/>
          <w:szCs w:val="24"/>
        </w:rPr>
      </w:pPr>
    </w:p>
    <w:p w14:paraId="4D574FEF" w14:textId="77777777" w:rsidR="00764C3C" w:rsidRPr="007C5F03" w:rsidRDefault="00000000">
      <w:pPr>
        <w:ind w:left="720" w:hanging="810"/>
        <w:rPr>
          <w:rFonts w:ascii="Times New Roman" w:eastAsia="Times New Roman" w:hAnsi="Times New Roman" w:cs="Times New Roman"/>
          <w:sz w:val="24"/>
          <w:szCs w:val="24"/>
        </w:rPr>
      </w:pPr>
      <w:proofErr w:type="spellStart"/>
      <w:r w:rsidRPr="007C5F03">
        <w:rPr>
          <w:rFonts w:ascii="Times New Roman" w:eastAsia="Times New Roman" w:hAnsi="Times New Roman" w:cs="Times New Roman"/>
          <w:sz w:val="24"/>
          <w:szCs w:val="24"/>
        </w:rPr>
        <w:t>Liller</w:t>
      </w:r>
      <w:proofErr w:type="spellEnd"/>
      <w:r w:rsidRPr="007C5F03">
        <w:rPr>
          <w:rFonts w:ascii="Times New Roman" w:eastAsia="Times New Roman" w:hAnsi="Times New Roman" w:cs="Times New Roman"/>
          <w:sz w:val="24"/>
          <w:szCs w:val="24"/>
        </w:rPr>
        <w:t xml:space="preserve">, Z.W., </w:t>
      </w:r>
      <w:proofErr w:type="spellStart"/>
      <w:r w:rsidRPr="007C5F03">
        <w:rPr>
          <w:rFonts w:ascii="Times New Roman" w:eastAsia="Times New Roman" w:hAnsi="Times New Roman" w:cs="Times New Roman"/>
          <w:sz w:val="24"/>
          <w:szCs w:val="24"/>
        </w:rPr>
        <w:t>Hamazaki</w:t>
      </w:r>
      <w:proofErr w:type="spellEnd"/>
      <w:r w:rsidRPr="007C5F03">
        <w:rPr>
          <w:rFonts w:ascii="Times New Roman" w:eastAsia="Times New Roman" w:hAnsi="Times New Roman" w:cs="Times New Roman"/>
          <w:sz w:val="24"/>
          <w:szCs w:val="24"/>
        </w:rPr>
        <w:t xml:space="preserve">, H., </w:t>
      </w:r>
      <w:proofErr w:type="spellStart"/>
      <w:r w:rsidRPr="007C5F03">
        <w:rPr>
          <w:rFonts w:ascii="Times New Roman" w:eastAsia="Times New Roman" w:hAnsi="Times New Roman" w:cs="Times New Roman"/>
          <w:sz w:val="24"/>
          <w:szCs w:val="24"/>
        </w:rPr>
        <w:t>Decossas</w:t>
      </w:r>
      <w:proofErr w:type="spellEnd"/>
      <w:r w:rsidRPr="007C5F03">
        <w:rPr>
          <w:rFonts w:ascii="Times New Roman" w:eastAsia="Times New Roman" w:hAnsi="Times New Roman" w:cs="Times New Roman"/>
          <w:sz w:val="24"/>
          <w:szCs w:val="24"/>
        </w:rPr>
        <w:t xml:space="preserve">, G., </w:t>
      </w:r>
      <w:proofErr w:type="spellStart"/>
      <w:r w:rsidRPr="007C5F03">
        <w:rPr>
          <w:rFonts w:ascii="Times New Roman" w:eastAsia="Times New Roman" w:hAnsi="Times New Roman" w:cs="Times New Roman"/>
          <w:sz w:val="24"/>
          <w:szCs w:val="24"/>
        </w:rPr>
        <w:t>Bechtol</w:t>
      </w:r>
      <w:proofErr w:type="spellEnd"/>
      <w:r w:rsidRPr="007C5F03">
        <w:rPr>
          <w:rFonts w:ascii="Times New Roman" w:eastAsia="Times New Roman" w:hAnsi="Times New Roman" w:cs="Times New Roman"/>
          <w:sz w:val="24"/>
          <w:szCs w:val="24"/>
        </w:rPr>
        <w:t xml:space="preserve">, W., Catalano, M., and Smith, N. 2018. Kuskokwim River Chinook salmon run reconstruction model revision — executive summary. Regional Information Report 3A.18-04, Alaska Department of Fish and Game, Anchorage, Alaska. </w:t>
      </w:r>
    </w:p>
    <w:p w14:paraId="29A25439" w14:textId="77777777" w:rsidR="00764C3C" w:rsidRPr="007C5F03" w:rsidRDefault="00764C3C">
      <w:pPr>
        <w:ind w:left="720" w:hanging="810"/>
        <w:rPr>
          <w:rFonts w:ascii="Times New Roman" w:eastAsia="Times New Roman" w:hAnsi="Times New Roman" w:cs="Times New Roman"/>
          <w:sz w:val="24"/>
          <w:szCs w:val="24"/>
        </w:rPr>
      </w:pPr>
    </w:p>
    <w:p w14:paraId="5385E4B9" w14:textId="77777777" w:rsidR="00764C3C" w:rsidRPr="007C5F03" w:rsidRDefault="00000000">
      <w:pPr>
        <w:ind w:left="720" w:hanging="81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Schaberg, K.L., </w:t>
      </w:r>
      <w:proofErr w:type="spellStart"/>
      <w:r w:rsidRPr="007C5F03">
        <w:rPr>
          <w:rFonts w:ascii="Times New Roman" w:eastAsia="Times New Roman" w:hAnsi="Times New Roman" w:cs="Times New Roman"/>
          <w:sz w:val="24"/>
          <w:szCs w:val="24"/>
        </w:rPr>
        <w:t>Liller</w:t>
      </w:r>
      <w:proofErr w:type="spellEnd"/>
      <w:r w:rsidRPr="007C5F03">
        <w:rPr>
          <w:rFonts w:ascii="Times New Roman" w:eastAsia="Times New Roman" w:hAnsi="Times New Roman" w:cs="Times New Roman"/>
          <w:sz w:val="24"/>
          <w:szCs w:val="24"/>
        </w:rPr>
        <w:t xml:space="preserve">, Z.W., Molyneaux, D.B., </w:t>
      </w:r>
      <w:proofErr w:type="spellStart"/>
      <w:r w:rsidRPr="007C5F03">
        <w:rPr>
          <w:rFonts w:ascii="Times New Roman" w:eastAsia="Times New Roman" w:hAnsi="Times New Roman" w:cs="Times New Roman"/>
          <w:sz w:val="24"/>
          <w:szCs w:val="24"/>
        </w:rPr>
        <w:t>Bue</w:t>
      </w:r>
      <w:proofErr w:type="spellEnd"/>
      <w:r w:rsidRPr="007C5F03">
        <w:rPr>
          <w:rFonts w:ascii="Times New Roman" w:eastAsia="Times New Roman" w:hAnsi="Times New Roman" w:cs="Times New Roman"/>
          <w:sz w:val="24"/>
          <w:szCs w:val="24"/>
        </w:rPr>
        <w:t xml:space="preserve">, B.G., and </w:t>
      </w:r>
      <w:proofErr w:type="spellStart"/>
      <w:r w:rsidRPr="007C5F03">
        <w:rPr>
          <w:rFonts w:ascii="Times New Roman" w:eastAsia="Times New Roman" w:hAnsi="Times New Roman" w:cs="Times New Roman"/>
          <w:sz w:val="24"/>
          <w:szCs w:val="24"/>
        </w:rPr>
        <w:t>Stuby</w:t>
      </w:r>
      <w:proofErr w:type="spellEnd"/>
      <w:r w:rsidRPr="007C5F03">
        <w:rPr>
          <w:rFonts w:ascii="Times New Roman" w:eastAsia="Times New Roman" w:hAnsi="Times New Roman" w:cs="Times New Roman"/>
          <w:sz w:val="24"/>
          <w:szCs w:val="24"/>
        </w:rPr>
        <w:t>, L. 2012. Estimates of total annual return of Chinook salmon to the Kuskokwim River, 2002–2007. Fishery Data Series 12-36, Alaska Department of Fish and Game, Anchorage, Alaska.</w:t>
      </w:r>
    </w:p>
    <w:p w14:paraId="52A47B20" w14:textId="77777777" w:rsidR="00764C3C" w:rsidRPr="007C5F03" w:rsidRDefault="00764C3C">
      <w:pPr>
        <w:ind w:left="720" w:hanging="810"/>
        <w:rPr>
          <w:rFonts w:ascii="Times New Roman" w:eastAsia="Times New Roman" w:hAnsi="Times New Roman" w:cs="Times New Roman"/>
          <w:sz w:val="24"/>
          <w:szCs w:val="24"/>
        </w:rPr>
      </w:pPr>
    </w:p>
    <w:p w14:paraId="0B146660" w14:textId="77777777" w:rsidR="00764C3C" w:rsidRPr="007C5F03" w:rsidRDefault="00000000">
      <w:pPr>
        <w:ind w:left="720" w:hanging="810"/>
        <w:rPr>
          <w:rFonts w:ascii="Times New Roman" w:eastAsia="Times New Roman" w:hAnsi="Times New Roman" w:cs="Times New Roman"/>
          <w:sz w:val="24"/>
          <w:szCs w:val="24"/>
        </w:rPr>
      </w:pPr>
      <w:r w:rsidRPr="007C5F03">
        <w:rPr>
          <w:rFonts w:ascii="Times New Roman" w:eastAsia="Times New Roman" w:hAnsi="Times New Roman" w:cs="Times New Roman"/>
          <w:color w:val="1A1A1A"/>
          <w:sz w:val="24"/>
          <w:szCs w:val="24"/>
        </w:rPr>
        <w:t xml:space="preserve">Siegel JE. 2017. </w:t>
      </w:r>
      <w:r w:rsidRPr="007C5F03">
        <w:rPr>
          <w:rFonts w:ascii="Times New Roman" w:eastAsia="Times New Roman" w:hAnsi="Times New Roman" w:cs="Times New Roman"/>
          <w:i/>
          <w:color w:val="1A1A1A"/>
          <w:sz w:val="24"/>
          <w:szCs w:val="24"/>
        </w:rPr>
        <w:t>Determinants of life history variability in the Chinook Salmon (Oncorhynchus tshawytscha) of western Alaska. Master's thesis</w:t>
      </w:r>
      <w:r w:rsidRPr="007C5F03">
        <w:rPr>
          <w:rFonts w:ascii="Times New Roman" w:eastAsia="Times New Roman" w:hAnsi="Times New Roman" w:cs="Times New Roman"/>
          <w:color w:val="1A1A1A"/>
          <w:sz w:val="24"/>
          <w:szCs w:val="24"/>
        </w:rPr>
        <w:t>. Fairbanks: University of Alaska (see Supplemental Material, Reference S12).</w:t>
      </w:r>
    </w:p>
    <w:p w14:paraId="28A82BFF" w14:textId="77777777" w:rsidR="00764C3C" w:rsidRPr="007C5F03" w:rsidRDefault="00764C3C">
      <w:pPr>
        <w:ind w:left="720" w:hanging="810"/>
        <w:rPr>
          <w:rFonts w:ascii="Times New Roman" w:eastAsia="Times New Roman" w:hAnsi="Times New Roman" w:cs="Times New Roman"/>
          <w:sz w:val="24"/>
          <w:szCs w:val="24"/>
        </w:rPr>
      </w:pPr>
    </w:p>
    <w:p w14:paraId="56AC952D" w14:textId="77777777" w:rsidR="00764C3C" w:rsidRPr="007C5F03" w:rsidRDefault="00000000">
      <w:pPr>
        <w:ind w:left="720" w:hanging="81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Smith, N.J., and </w:t>
      </w:r>
      <w:proofErr w:type="spellStart"/>
      <w:r w:rsidRPr="007C5F03">
        <w:rPr>
          <w:rFonts w:ascii="Times New Roman" w:eastAsia="Times New Roman" w:hAnsi="Times New Roman" w:cs="Times New Roman"/>
          <w:sz w:val="24"/>
          <w:szCs w:val="24"/>
        </w:rPr>
        <w:t>Liller</w:t>
      </w:r>
      <w:proofErr w:type="spellEnd"/>
      <w:r w:rsidRPr="007C5F03">
        <w:rPr>
          <w:rFonts w:ascii="Times New Roman" w:eastAsia="Times New Roman" w:hAnsi="Times New Roman" w:cs="Times New Roman"/>
          <w:sz w:val="24"/>
          <w:szCs w:val="24"/>
        </w:rPr>
        <w:t xml:space="preserve">, Z.W. 2017a. </w:t>
      </w:r>
      <w:proofErr w:type="spellStart"/>
      <w:r w:rsidRPr="007C5F03">
        <w:rPr>
          <w:rFonts w:ascii="Times New Roman" w:eastAsia="Times New Roman" w:hAnsi="Times New Roman" w:cs="Times New Roman"/>
          <w:sz w:val="24"/>
          <w:szCs w:val="24"/>
        </w:rPr>
        <w:t>Inriver</w:t>
      </w:r>
      <w:proofErr w:type="spellEnd"/>
      <w:r w:rsidRPr="007C5F03">
        <w:rPr>
          <w:rFonts w:ascii="Times New Roman" w:eastAsia="Times New Roman" w:hAnsi="Times New Roman" w:cs="Times New Roman"/>
          <w:sz w:val="24"/>
          <w:szCs w:val="24"/>
        </w:rPr>
        <w:t xml:space="preserve"> abundance and migration characteristics of Kuskokwim River Chinook salmon, 2015. Fishery Data Series 17-22, Alaska Department of Fish and Game, Anchorage, Alaska.</w:t>
      </w:r>
    </w:p>
    <w:p w14:paraId="35E3BA63" w14:textId="77777777" w:rsidR="00764C3C" w:rsidRPr="007C5F03" w:rsidRDefault="00764C3C">
      <w:pPr>
        <w:ind w:left="720" w:hanging="810"/>
        <w:rPr>
          <w:rFonts w:ascii="Times New Roman" w:eastAsia="Times New Roman" w:hAnsi="Times New Roman" w:cs="Times New Roman"/>
          <w:sz w:val="24"/>
          <w:szCs w:val="24"/>
        </w:rPr>
      </w:pPr>
    </w:p>
    <w:p w14:paraId="7C723609" w14:textId="77777777" w:rsidR="00764C3C" w:rsidRPr="007C5F03" w:rsidRDefault="00000000">
      <w:pPr>
        <w:ind w:left="720" w:hanging="810"/>
        <w:rPr>
          <w:rFonts w:ascii="Times New Roman" w:eastAsia="Times New Roman" w:hAnsi="Times New Roman" w:cs="Times New Roman"/>
          <w:sz w:val="24"/>
          <w:szCs w:val="24"/>
        </w:rPr>
      </w:pPr>
      <w:proofErr w:type="spellStart"/>
      <w:r w:rsidRPr="007C5F03">
        <w:rPr>
          <w:rFonts w:ascii="Times New Roman" w:eastAsia="Times New Roman" w:hAnsi="Times New Roman" w:cs="Times New Roman"/>
          <w:sz w:val="24"/>
          <w:szCs w:val="24"/>
        </w:rPr>
        <w:t>Staton</w:t>
      </w:r>
      <w:proofErr w:type="spellEnd"/>
      <w:r w:rsidRPr="007C5F03">
        <w:rPr>
          <w:rFonts w:ascii="Times New Roman" w:eastAsia="Times New Roman" w:hAnsi="Times New Roman" w:cs="Times New Roman"/>
          <w:sz w:val="24"/>
          <w:szCs w:val="24"/>
        </w:rPr>
        <w:t xml:space="preserve">, B. M., M. J. Catalano, B. M. Connors, L. G. Coggins, M. L. Jones, C. J. Walters, S. J. </w:t>
      </w:r>
      <w:proofErr w:type="spellStart"/>
      <w:r w:rsidRPr="007C5F03">
        <w:rPr>
          <w:rFonts w:ascii="Times New Roman" w:eastAsia="Times New Roman" w:hAnsi="Times New Roman" w:cs="Times New Roman"/>
          <w:sz w:val="24"/>
          <w:szCs w:val="24"/>
        </w:rPr>
        <w:t>Fleichman</w:t>
      </w:r>
      <w:proofErr w:type="spellEnd"/>
      <w:r w:rsidRPr="007C5F03">
        <w:rPr>
          <w:rFonts w:ascii="Times New Roman" w:eastAsia="Times New Roman" w:hAnsi="Times New Roman" w:cs="Times New Roman"/>
          <w:sz w:val="24"/>
          <w:szCs w:val="24"/>
        </w:rPr>
        <w:t xml:space="preserve">, and D. C. Gwinn. 2020. Evaluation of methods for spawner-recruitment analysis in mixed-stock Pacific salmon fisheries. Can. J. Fish. </w:t>
      </w:r>
      <w:proofErr w:type="spellStart"/>
      <w:r w:rsidRPr="007C5F03">
        <w:rPr>
          <w:rFonts w:ascii="Times New Roman" w:eastAsia="Times New Roman" w:hAnsi="Times New Roman" w:cs="Times New Roman"/>
          <w:sz w:val="24"/>
          <w:szCs w:val="24"/>
        </w:rPr>
        <w:t>Aquat</w:t>
      </w:r>
      <w:proofErr w:type="spellEnd"/>
      <w:r w:rsidRPr="007C5F03">
        <w:rPr>
          <w:rFonts w:ascii="Times New Roman" w:eastAsia="Times New Roman" w:hAnsi="Times New Roman" w:cs="Times New Roman"/>
          <w:sz w:val="24"/>
          <w:szCs w:val="24"/>
        </w:rPr>
        <w:t>. Sci. 77(7): 1149–1162.</w:t>
      </w:r>
    </w:p>
    <w:p w14:paraId="449001D0" w14:textId="77777777" w:rsidR="00764C3C" w:rsidRPr="007C5F03" w:rsidRDefault="00764C3C">
      <w:pPr>
        <w:ind w:left="720" w:hanging="810"/>
        <w:rPr>
          <w:rFonts w:ascii="Times New Roman" w:eastAsia="Times New Roman" w:hAnsi="Times New Roman" w:cs="Times New Roman"/>
          <w:sz w:val="24"/>
          <w:szCs w:val="24"/>
        </w:rPr>
      </w:pPr>
    </w:p>
    <w:p w14:paraId="63A25CDB" w14:textId="77777777" w:rsidR="00764C3C" w:rsidRPr="007C5F03" w:rsidRDefault="00000000">
      <w:pPr>
        <w:ind w:left="720" w:hanging="810"/>
        <w:rPr>
          <w:rFonts w:ascii="Times New Roman" w:eastAsia="Times New Roman" w:hAnsi="Times New Roman" w:cs="Times New Roman"/>
          <w:sz w:val="24"/>
          <w:szCs w:val="24"/>
        </w:rPr>
      </w:pPr>
      <w:proofErr w:type="spellStart"/>
      <w:r w:rsidRPr="007C5F03">
        <w:rPr>
          <w:rFonts w:ascii="Times New Roman" w:eastAsia="Times New Roman" w:hAnsi="Times New Roman" w:cs="Times New Roman"/>
          <w:sz w:val="24"/>
          <w:szCs w:val="24"/>
        </w:rPr>
        <w:t>Stuby</w:t>
      </w:r>
      <w:proofErr w:type="spellEnd"/>
      <w:r w:rsidRPr="007C5F03">
        <w:rPr>
          <w:rFonts w:ascii="Times New Roman" w:eastAsia="Times New Roman" w:hAnsi="Times New Roman" w:cs="Times New Roman"/>
          <w:sz w:val="24"/>
          <w:szCs w:val="24"/>
        </w:rPr>
        <w:t xml:space="preserve">, L. 2007. </w:t>
      </w:r>
      <w:proofErr w:type="spellStart"/>
      <w:r w:rsidRPr="007C5F03">
        <w:rPr>
          <w:rFonts w:ascii="Times New Roman" w:eastAsia="Times New Roman" w:hAnsi="Times New Roman" w:cs="Times New Roman"/>
          <w:sz w:val="24"/>
          <w:szCs w:val="24"/>
        </w:rPr>
        <w:t>Inriver</w:t>
      </w:r>
      <w:proofErr w:type="spellEnd"/>
      <w:r w:rsidRPr="007C5F03">
        <w:rPr>
          <w:rFonts w:ascii="Times New Roman" w:eastAsia="Times New Roman" w:hAnsi="Times New Roman" w:cs="Times New Roman"/>
          <w:sz w:val="24"/>
          <w:szCs w:val="24"/>
        </w:rPr>
        <w:t xml:space="preserve"> abundance of Chinook salmon in the Kuskokwim River, 2002–2006. Fishery Data Series 07-93, Alaska Department of Fish and Game, Anchorage, Alaska.</w:t>
      </w:r>
    </w:p>
    <w:p w14:paraId="66D124A8" w14:textId="77777777" w:rsidR="00764C3C" w:rsidRPr="007C5F03" w:rsidRDefault="00764C3C">
      <w:pPr>
        <w:widowControl w:val="0"/>
        <w:spacing w:line="240" w:lineRule="auto"/>
        <w:ind w:left="720" w:hanging="810"/>
        <w:rPr>
          <w:rFonts w:ascii="Times New Roman" w:eastAsia="Times New Roman" w:hAnsi="Times New Roman" w:cs="Times New Roman"/>
          <w:sz w:val="24"/>
          <w:szCs w:val="24"/>
        </w:rPr>
      </w:pPr>
    </w:p>
    <w:p w14:paraId="00783ED7" w14:textId="77777777" w:rsidR="00764C3C" w:rsidRPr="007C5F03" w:rsidRDefault="00000000">
      <w:pPr>
        <w:widowControl w:val="0"/>
        <w:spacing w:line="240" w:lineRule="auto"/>
        <w:ind w:left="720" w:hanging="81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Taylor D. V. &amp; </w:t>
      </w:r>
      <w:proofErr w:type="spellStart"/>
      <w:r w:rsidRPr="007C5F03">
        <w:rPr>
          <w:rFonts w:ascii="Times New Roman" w:eastAsia="Times New Roman" w:hAnsi="Times New Roman" w:cs="Times New Roman"/>
          <w:sz w:val="24"/>
          <w:szCs w:val="24"/>
        </w:rPr>
        <w:t>Elison</w:t>
      </w:r>
      <w:proofErr w:type="spellEnd"/>
      <w:r w:rsidRPr="007C5F03">
        <w:rPr>
          <w:rFonts w:ascii="Times New Roman" w:eastAsia="Times New Roman" w:hAnsi="Times New Roman" w:cs="Times New Roman"/>
          <w:sz w:val="24"/>
          <w:szCs w:val="24"/>
        </w:rPr>
        <w:t xml:space="preserve">, T. </w:t>
      </w:r>
      <w:proofErr w:type="gramStart"/>
      <w:r w:rsidRPr="007C5F03">
        <w:rPr>
          <w:rFonts w:ascii="Times New Roman" w:eastAsia="Times New Roman" w:hAnsi="Times New Roman" w:cs="Times New Roman"/>
          <w:sz w:val="24"/>
          <w:szCs w:val="24"/>
        </w:rPr>
        <w:t>B..</w:t>
      </w:r>
      <w:proofErr w:type="gramEnd"/>
      <w:r w:rsidRPr="007C5F03">
        <w:rPr>
          <w:rFonts w:ascii="Times New Roman" w:eastAsia="Times New Roman" w:hAnsi="Times New Roman" w:cs="Times New Roman"/>
          <w:sz w:val="24"/>
          <w:szCs w:val="24"/>
        </w:rPr>
        <w:t xml:space="preserve"> 2010. </w:t>
      </w:r>
      <w:proofErr w:type="spellStart"/>
      <w:r w:rsidRPr="007C5F03">
        <w:rPr>
          <w:rFonts w:ascii="Times New Roman" w:eastAsia="Times New Roman" w:hAnsi="Times New Roman" w:cs="Times New Roman"/>
          <w:sz w:val="24"/>
          <w:szCs w:val="24"/>
        </w:rPr>
        <w:t>Kanektok</w:t>
      </w:r>
      <w:proofErr w:type="spellEnd"/>
      <w:r w:rsidRPr="007C5F03">
        <w:rPr>
          <w:rFonts w:ascii="Times New Roman" w:eastAsia="Times New Roman" w:hAnsi="Times New Roman" w:cs="Times New Roman"/>
          <w:sz w:val="24"/>
          <w:szCs w:val="24"/>
        </w:rPr>
        <w:t xml:space="preserve"> River salmon monitoring and assessment, 2009. Alaska Department of Fish and Game, Fishery Data Series No. 10-57, Anchorage.</w:t>
      </w:r>
    </w:p>
    <w:p w14:paraId="200F709C" w14:textId="77777777" w:rsidR="00764C3C" w:rsidRPr="007C5F03" w:rsidRDefault="00764C3C">
      <w:pPr>
        <w:widowControl w:val="0"/>
        <w:spacing w:line="240" w:lineRule="auto"/>
        <w:ind w:left="720" w:hanging="810"/>
        <w:rPr>
          <w:rFonts w:ascii="Times New Roman" w:eastAsia="Times New Roman" w:hAnsi="Times New Roman" w:cs="Times New Roman"/>
          <w:sz w:val="24"/>
          <w:szCs w:val="24"/>
        </w:rPr>
      </w:pPr>
    </w:p>
    <w:p w14:paraId="0B5FD47D" w14:textId="77777777" w:rsidR="00764C3C" w:rsidRPr="007C5F03" w:rsidRDefault="00764C3C">
      <w:pPr>
        <w:widowControl w:val="0"/>
        <w:spacing w:line="240" w:lineRule="auto"/>
        <w:ind w:left="720" w:hanging="810"/>
        <w:rPr>
          <w:rFonts w:ascii="Times New Roman" w:eastAsia="Times New Roman" w:hAnsi="Times New Roman" w:cs="Times New Roman"/>
          <w:sz w:val="24"/>
          <w:szCs w:val="24"/>
        </w:rPr>
      </w:pPr>
    </w:p>
    <w:p w14:paraId="766766C8" w14:textId="77777777" w:rsidR="00764C3C" w:rsidRDefault="00000000">
      <w:pPr>
        <w:pStyle w:val="Heading2"/>
        <w:ind w:left="720" w:hanging="810"/>
        <w:rPr>
          <w:rFonts w:ascii="Times New Roman" w:eastAsia="Times New Roman" w:hAnsi="Times New Roman" w:cs="Times New Roman"/>
          <w:sz w:val="24"/>
          <w:szCs w:val="24"/>
        </w:rPr>
        <w:sectPr w:rsidR="00764C3C" w:rsidSect="00695EB6">
          <w:headerReference w:type="default" r:id="rId17"/>
          <w:pgSz w:w="12240" w:h="15840"/>
          <w:pgMar w:top="1440" w:right="1440" w:bottom="1440" w:left="1350" w:header="720" w:footer="720" w:gutter="0"/>
          <w:cols w:space="720"/>
        </w:sectPr>
      </w:pPr>
      <w:bookmarkStart w:id="19" w:name="_heading=h.4d34og8" w:colFirst="0" w:colLast="0"/>
      <w:bookmarkEnd w:id="19"/>
      <w:r w:rsidRPr="007C5F03">
        <w:rPr>
          <w:rFonts w:ascii="Times New Roman" w:hAnsi="Times New Roman" w:cs="Times New Roman"/>
          <w:sz w:val="24"/>
          <w:szCs w:val="24"/>
        </w:rPr>
        <w:br w:type="page"/>
      </w:r>
    </w:p>
    <w:p w14:paraId="77DF0505" w14:textId="77777777" w:rsidR="00764C3C" w:rsidRDefault="00000000">
      <w:pPr>
        <w:pStyle w:val="Heading1"/>
        <w:rPr>
          <w:rFonts w:ascii="Times New Roman" w:eastAsia="Times New Roman" w:hAnsi="Times New Roman" w:cs="Times New Roman"/>
          <w:sz w:val="28"/>
          <w:szCs w:val="28"/>
        </w:rPr>
      </w:pPr>
      <w:bookmarkStart w:id="20" w:name="_Toc170387630"/>
      <w:r>
        <w:rPr>
          <w:rFonts w:ascii="Times New Roman" w:eastAsia="Times New Roman" w:hAnsi="Times New Roman" w:cs="Times New Roman"/>
          <w:b/>
          <w:sz w:val="28"/>
          <w:szCs w:val="28"/>
        </w:rPr>
        <w:lastRenderedPageBreak/>
        <w:t>Appendix S2:</w:t>
      </w:r>
      <w:r>
        <w:rPr>
          <w:rFonts w:ascii="Times New Roman" w:eastAsia="Times New Roman" w:hAnsi="Times New Roman" w:cs="Times New Roman"/>
          <w:sz w:val="28"/>
          <w:szCs w:val="28"/>
        </w:rPr>
        <w:t xml:space="preserve"> Model estimates with simulated data</w:t>
      </w:r>
      <w:bookmarkEnd w:id="20"/>
    </w:p>
    <w:p w14:paraId="41D08ABA" w14:textId="77777777" w:rsidR="00764C3C"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Simulation Design</w:t>
      </w:r>
    </w:p>
    <w:p w14:paraId="7866C96C"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Simulated data was used to test the model’s ability to estimate linear and nonlinear relationships and its sensitivity to type I and type II error with covariates. Spawner abundance for three Chinook salmon populations, </w:t>
      </w:r>
      <w:r>
        <w:rPr>
          <w:rFonts w:ascii="Times New Roman" w:eastAsia="Times New Roman" w:hAnsi="Times New Roman" w:cs="Times New Roman"/>
          <w:i/>
          <w:sz w:val="24"/>
          <w:szCs w:val="24"/>
        </w:rPr>
        <w:t>p</w:t>
      </w:r>
      <w:r>
        <w:rPr>
          <w:rFonts w:ascii="Times New Roman" w:eastAsia="Times New Roman" w:hAnsi="Times New Roman" w:cs="Times New Roman"/>
          <w:sz w:val="24"/>
          <w:szCs w:val="24"/>
        </w:rPr>
        <w:t xml:space="preserve">, were simulated from a lognormal distribution, each population had its own population mean ranging from 1,500 - 2,500 individuals, 80 - 100 years of data, and simulated observation error. Observation error for spawner abundance, </w:t>
      </w:r>
      <m:oMath>
        <m:sSub>
          <m:sSubPr>
            <m:ctrlPr>
              <w:rPr>
                <w:rFonts w:ascii="Cambria Math" w:eastAsia="Cambria Math" w:hAnsi="Cambria Math" w:cs="Cambria Math"/>
                <w:sz w:val="24"/>
                <w:szCs w:val="24"/>
              </w:rPr>
            </m:ctrlPr>
          </m:sSubPr>
          <m:e>
            <m:r>
              <w:rPr>
                <w:rFonts w:ascii="Cambria Math" w:hAnsi="Cambria Math"/>
              </w:rPr>
              <m:t>σ</m:t>
            </m:r>
          </m:e>
          <m:sub>
            <m:r>
              <w:rPr>
                <w:rFonts w:ascii="Cambria Math" w:eastAsia="Cambria Math" w:hAnsi="Cambria Math" w:cs="Cambria Math"/>
                <w:sz w:val="24"/>
                <w:szCs w:val="24"/>
              </w:rPr>
              <m:t>s,p,y</m:t>
            </m:r>
          </m:sub>
        </m:sSub>
      </m:oMath>
      <w:r>
        <w:rPr>
          <w:rFonts w:ascii="Times New Roman" w:eastAsia="Times New Roman" w:hAnsi="Times New Roman" w:cs="Times New Roman"/>
          <w:sz w:val="24"/>
          <w:szCs w:val="24"/>
        </w:rPr>
        <w:t xml:space="preserve">, was simulated from a lognormal distribution with a mean of 0.5 and standard deviation of 0.1, and for recruits, </w:t>
      </w:r>
      <m:oMath>
        <m:sSub>
          <m:sSubPr>
            <m:ctrlPr>
              <w:rPr>
                <w:rFonts w:ascii="Cambria Math" w:eastAsia="Cambria Math" w:hAnsi="Cambria Math" w:cs="Cambria Math"/>
                <w:sz w:val="24"/>
                <w:szCs w:val="24"/>
              </w:rPr>
            </m:ctrlPr>
          </m:sSubPr>
          <m:e>
            <m:r>
              <w:rPr>
                <w:rFonts w:ascii="Cambria Math" w:hAnsi="Cambria Math"/>
              </w:rPr>
              <m:t>σ</m:t>
            </m:r>
          </m:e>
          <m:sub>
            <m:r>
              <w:rPr>
                <w:rFonts w:ascii="Cambria Math" w:eastAsia="Cambria Math" w:hAnsi="Cambria Math" w:cs="Cambria Math"/>
                <w:sz w:val="24"/>
                <w:szCs w:val="24"/>
              </w:rPr>
              <m:t>r,p,y</m:t>
            </m:r>
          </m:sub>
        </m:sSub>
      </m:oMath>
      <w:r>
        <w:rPr>
          <w:rFonts w:ascii="Times New Roman" w:eastAsia="Times New Roman" w:hAnsi="Times New Roman" w:cs="Times New Roman"/>
          <w:sz w:val="24"/>
          <w:szCs w:val="24"/>
        </w:rPr>
        <w:t xml:space="preserve">, with a mean of 1 and standard deviation of 0.2. Observation error of both spawners and recruits varied by year of observation and population. </w:t>
      </w:r>
    </w:p>
    <w:p w14:paraId="1A4A3BDB"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Three environmental covariates,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p,t,c</m:t>
            </m:r>
          </m:sub>
        </m:sSub>
      </m:oMath>
      <w:r>
        <w:rPr>
          <w:rFonts w:ascii="Times New Roman" w:eastAsia="Times New Roman" w:hAnsi="Times New Roman" w:cs="Times New Roman"/>
          <w:sz w:val="24"/>
          <w:szCs w:val="24"/>
        </w:rPr>
        <w:t xml:space="preserve">, representing standardized data were simulated from a normal distribution with a mean of 0 and standard deviation of 1. Number of recruits for each population,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p,y</m:t>
            </m:r>
          </m:sub>
        </m:sSub>
      </m:oMath>
      <w:r>
        <w:rPr>
          <w:rFonts w:ascii="Times New Roman" w:eastAsia="Times New Roman" w:hAnsi="Times New Roman" w:cs="Times New Roman"/>
          <w:sz w:val="24"/>
          <w:szCs w:val="24"/>
        </w:rPr>
        <w:t>, were calculated from simulated spawning data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S</m:t>
            </m:r>
          </m:e>
          <m:sub>
            <m:r>
              <w:rPr>
                <w:rFonts w:ascii="Cambria Math" w:eastAsia="Cambria Math" w:hAnsi="Cambria Math" w:cs="Cambria Math"/>
                <w:sz w:val="24"/>
                <w:szCs w:val="24"/>
              </w:rPr>
              <m:t>p,y</m:t>
            </m:r>
          </m:sub>
        </m:sSub>
      </m:oMath>
      <w:r>
        <w:rPr>
          <w:rFonts w:ascii="Times New Roman" w:eastAsia="Times New Roman" w:hAnsi="Times New Roman" w:cs="Times New Roman"/>
          <w:sz w:val="24"/>
          <w:szCs w:val="24"/>
        </w:rPr>
        <w:t>), known alpha (</w:t>
      </w:r>
      <m:oMath>
        <m:sSub>
          <m:sSubPr>
            <m:ctrlPr>
              <w:rPr>
                <w:rFonts w:ascii="Cambria Math" w:eastAsia="Cambria Math" w:hAnsi="Cambria Math" w:cs="Cambria Math"/>
                <w:sz w:val="24"/>
                <w:szCs w:val="24"/>
              </w:rPr>
            </m:ctrlPr>
          </m:sSubPr>
          <m:e>
            <m:r>
              <w:rPr>
                <w:rFonts w:ascii="Cambria Math" w:hAnsi="Cambria Math"/>
              </w:rPr>
              <m:t>α</m:t>
            </m:r>
          </m:e>
          <m:sub>
            <m:r>
              <w:rPr>
                <w:rFonts w:ascii="Cambria Math" w:eastAsia="Cambria Math" w:hAnsi="Cambria Math" w:cs="Cambria Math"/>
                <w:sz w:val="24"/>
                <w:szCs w:val="24"/>
              </w:rPr>
              <m:t>p</m:t>
            </m:r>
          </m:sub>
        </m:sSub>
      </m:oMath>
      <w:r>
        <w:rPr>
          <w:rFonts w:ascii="Times New Roman" w:eastAsia="Times New Roman" w:hAnsi="Times New Roman" w:cs="Times New Roman"/>
          <w:sz w:val="24"/>
          <w:szCs w:val="24"/>
        </w:rPr>
        <w:t>) and beta (</w:t>
      </w:r>
      <m:oMath>
        <m:sSub>
          <m:sSubPr>
            <m:ctrlPr>
              <w:rPr>
                <w:rFonts w:ascii="Cambria Math" w:eastAsia="Cambria Math" w:hAnsi="Cambria Math" w:cs="Cambria Math"/>
                <w:sz w:val="24"/>
                <w:szCs w:val="24"/>
              </w:rPr>
            </m:ctrlPr>
          </m:sSubPr>
          <m:e>
            <m:r>
              <w:rPr>
                <w:rFonts w:ascii="Cambria Math" w:hAnsi="Cambria Math"/>
              </w:rPr>
              <m:t>β</m:t>
            </m:r>
          </m:e>
          <m:sub>
            <m:r>
              <w:rPr>
                <w:rFonts w:ascii="Cambria Math" w:eastAsia="Cambria Math" w:hAnsi="Cambria Math" w:cs="Cambria Math"/>
                <w:sz w:val="24"/>
                <w:szCs w:val="24"/>
              </w:rPr>
              <m:t>p</m:t>
            </m:r>
          </m:sub>
        </m:sSub>
      </m:oMath>
      <w:r>
        <w:rPr>
          <w:rFonts w:ascii="Times New Roman" w:eastAsia="Times New Roman" w:hAnsi="Times New Roman" w:cs="Times New Roman"/>
          <w:sz w:val="24"/>
          <w:szCs w:val="24"/>
        </w:rPr>
        <w:t>) values, known covariate coefficients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and the simulated environmental covariates as described in equation S1. Recruits were simulated from a lognormal distribution using the calculated recruit estimate and simulated observation error, </w:t>
      </w:r>
      <m:oMath>
        <m:sSub>
          <m:sSubPr>
            <m:ctrlPr>
              <w:rPr>
                <w:rFonts w:ascii="Cambria Math" w:eastAsia="Cambria Math" w:hAnsi="Cambria Math" w:cs="Cambria Math"/>
                <w:sz w:val="24"/>
                <w:szCs w:val="24"/>
              </w:rPr>
            </m:ctrlPr>
          </m:sSubPr>
          <m:e>
            <m:r>
              <w:rPr>
                <w:rFonts w:ascii="Cambria Math" w:hAnsi="Cambria Math"/>
              </w:rPr>
              <m:t>σ</m:t>
            </m:r>
          </m:e>
          <m:sub>
            <m:r>
              <w:rPr>
                <w:rFonts w:ascii="Cambria Math" w:eastAsia="Cambria Math" w:hAnsi="Cambria Math" w:cs="Cambria Math"/>
                <w:sz w:val="24"/>
                <w:szCs w:val="24"/>
              </w:rPr>
              <m:t>r,p,y</m:t>
            </m:r>
          </m:sub>
        </m:sSub>
      </m:oMath>
      <w:r>
        <w:rPr>
          <w:rFonts w:ascii="Times New Roman" w:eastAsia="Times New Roman" w:hAnsi="Times New Roman" w:cs="Times New Roman"/>
          <w:sz w:val="24"/>
          <w:szCs w:val="24"/>
        </w:rPr>
        <w:t xml:space="preserve">. The model was fit to the data using equation S1. </w:t>
      </w:r>
    </w:p>
    <w:p w14:paraId="2CE7118F" w14:textId="77777777" w:rsidR="00764C3C" w:rsidRDefault="00764C3C">
      <w:pPr>
        <w:rPr>
          <w:rFonts w:ascii="Times New Roman" w:eastAsia="Times New Roman" w:hAnsi="Times New Roman" w:cs="Times New Roman"/>
          <w:sz w:val="24"/>
          <w:szCs w:val="24"/>
        </w:rPr>
      </w:pPr>
    </w:p>
    <w:p w14:paraId="37995BFD" w14:textId="735B1235" w:rsidR="00764C3C"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S1.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exp(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α</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 xml:space="preserve">+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c</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p,c</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p,t,c</m:t>
                  </m:r>
                </m:sub>
              </m:sSub>
              <m:r>
                <w:rPr>
                  <w:rFonts w:ascii="Cambria Math" w:eastAsia="Cambria Math" w:hAnsi="Cambria Math" w:cs="Cambria Math"/>
                  <w:sz w:val="24"/>
                  <w:szCs w:val="24"/>
                </w:rPr>
                <m:t>))</m:t>
              </m:r>
            </m:e>
          </m:nary>
        </m:oMath>
      </m:oMathPara>
    </w:p>
    <w:p w14:paraId="116AC5DD" w14:textId="77777777" w:rsidR="00764C3C"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p,y</m:t>
              </m:r>
            </m:sub>
          </m:sSub>
          <m:r>
            <w:rPr>
              <w:rFonts w:ascii="Cambria Math" w:eastAsia="Cambria Math" w:hAnsi="Cambria Math" w:cs="Cambria Math"/>
              <w:sz w:val="24"/>
              <w:szCs w:val="24"/>
            </w:rPr>
            <m:t>∼normal(</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log(</m:t>
              </m:r>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σ</m:t>
              </m:r>
            </m:e>
            <m:sub>
              <m:r>
                <w:rPr>
                  <w:rFonts w:ascii="Cambria Math" w:eastAsia="Cambria Math" w:hAnsi="Cambria Math" w:cs="Cambria Math"/>
                  <w:sz w:val="24"/>
                  <w:szCs w:val="24"/>
                </w:rPr>
                <m:t>r,p,y</m:t>
              </m:r>
            </m:sub>
          </m:sSub>
          <m:r>
            <w:rPr>
              <w:rFonts w:ascii="Cambria Math" w:eastAsia="Cambria Math" w:hAnsi="Cambria Math" w:cs="Cambria Math"/>
              <w:sz w:val="24"/>
              <w:szCs w:val="24"/>
            </w:rPr>
            <m:t>)</m:t>
          </m:r>
        </m:oMath>
      </m:oMathPara>
    </w:p>
    <w:p w14:paraId="483577AA" w14:textId="77777777" w:rsidR="00764C3C" w:rsidRDefault="00764C3C">
      <w:pPr>
        <w:rPr>
          <w:rFonts w:ascii="Times New Roman" w:eastAsia="Times New Roman" w:hAnsi="Times New Roman" w:cs="Times New Roman"/>
          <w:sz w:val="24"/>
          <w:szCs w:val="24"/>
        </w:rPr>
      </w:pPr>
    </w:p>
    <w:p w14:paraId="463CA06E"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Three types of covariate coefficients were included in the model to understand how well the model could estimate non-linear responses of Chinook salmon productivity to environmental drivers when the relationships were truly non-linear. The model was run three times: first, with only linear responses to covariates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equation S1), second, with exponential response representing a threshold relationship to the covariates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equation S2) and finally with both linear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equation S2) and quadratic (</w:t>
      </w:r>
      <m:oMath>
        <m:sSub>
          <m:sSubPr>
            <m:ctrlPr>
              <w:rPr>
                <w:rFonts w:ascii="Cambria Math" w:eastAsia="Cambria Math" w:hAnsi="Cambria Math" w:cs="Cambria Math"/>
                <w:sz w:val="24"/>
                <w:szCs w:val="24"/>
              </w:rPr>
            </m:ctrlPr>
          </m:sSubPr>
          <m:e>
            <m:r>
              <w:rPr>
                <w:rFonts w:ascii="Cambria Math" w:hAnsi="Cambria Math"/>
              </w:rPr>
              <m:t>γ</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equation S3) responses to represent dome shaped relationships to covariates.</w:t>
      </w:r>
    </w:p>
    <w:p w14:paraId="1EE3767A" w14:textId="77777777" w:rsidR="00764C3C" w:rsidRDefault="00764C3C">
      <w:pPr>
        <w:rPr>
          <w:rFonts w:ascii="Times New Roman" w:eastAsia="Times New Roman" w:hAnsi="Times New Roman" w:cs="Times New Roman"/>
          <w:sz w:val="24"/>
          <w:szCs w:val="24"/>
        </w:rPr>
      </w:pPr>
    </w:p>
    <w:p w14:paraId="1744E9FC" w14:textId="3333D2C8" w:rsidR="00764C3C"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S2.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exp(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α</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 xml:space="preserve">+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c</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κ</m:t>
                  </m:r>
                </m:e>
                <m:sub>
                  <m:r>
                    <w:rPr>
                      <w:rFonts w:ascii="Cambria Math" w:eastAsia="Cambria Math" w:hAnsi="Cambria Math" w:cs="Cambria Math"/>
                      <w:sz w:val="24"/>
                      <w:szCs w:val="24"/>
                    </w:rPr>
                    <m:t>p,c</m:t>
                  </m:r>
                </m:sub>
              </m:sSub>
              <m:r>
                <w:rPr>
                  <w:rFonts w:ascii="Cambria Math" w:eastAsia="Cambria Math" w:hAnsi="Cambria Math" w:cs="Cambria Math"/>
                  <w:sz w:val="24"/>
                  <w:szCs w:val="24"/>
                </w:rPr>
                <m:t>exp⁡(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p,t,c</m:t>
                  </m:r>
                </m:sub>
              </m:sSub>
              <m:r>
                <w:rPr>
                  <w:rFonts w:ascii="Cambria Math" w:eastAsia="Cambria Math" w:hAnsi="Cambria Math" w:cs="Cambria Math"/>
                  <w:sz w:val="24"/>
                  <w:szCs w:val="24"/>
                </w:rPr>
                <m:t>)))</m:t>
              </m:r>
            </m:e>
          </m:nary>
        </m:oMath>
      </m:oMathPara>
    </w:p>
    <w:p w14:paraId="49D11CD9" w14:textId="77777777" w:rsidR="00764C3C"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p,y</m:t>
              </m:r>
            </m:sub>
          </m:sSub>
          <m:r>
            <w:rPr>
              <w:rFonts w:ascii="Cambria Math" w:eastAsia="Cambria Math" w:hAnsi="Cambria Math" w:cs="Cambria Math"/>
              <w:sz w:val="24"/>
              <w:szCs w:val="24"/>
            </w:rPr>
            <m:t>∼Lognormal(</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σ</m:t>
              </m:r>
            </m:e>
            <m:sub>
              <m:r>
                <w:rPr>
                  <w:rFonts w:ascii="Cambria Math" w:eastAsia="Cambria Math" w:hAnsi="Cambria Math" w:cs="Cambria Math"/>
                  <w:sz w:val="24"/>
                  <w:szCs w:val="24"/>
                </w:rPr>
                <m:t>r,p,y</m:t>
              </m:r>
            </m:sub>
          </m:sSub>
          <m:r>
            <w:rPr>
              <w:rFonts w:ascii="Cambria Math" w:eastAsia="Cambria Math" w:hAnsi="Cambria Math" w:cs="Cambria Math"/>
              <w:sz w:val="24"/>
              <w:szCs w:val="24"/>
            </w:rPr>
            <m:t>)</m:t>
          </m:r>
        </m:oMath>
      </m:oMathPara>
    </w:p>
    <w:p w14:paraId="764C826D" w14:textId="4548FBCF" w:rsidR="00764C3C" w:rsidRDefault="00000000">
      <w:pPr>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 xml:space="preserve">S3.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exp(</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α</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β</m:t>
              </m:r>
            </m:e>
            <m:sub>
              <m:r>
                <w:rPr>
                  <w:rFonts w:ascii="Cambria Math" w:eastAsia="Cambria Math" w:hAnsi="Cambria Math" w:cs="Cambria Math"/>
                  <w:sz w:val="24"/>
                  <w:szCs w:val="24"/>
                </w:rPr>
                <m:t>p</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S</m:t>
                  </m:r>
                </m:e>
              </m:acc>
            </m:e>
            <m:sub>
              <m:r>
                <w:rPr>
                  <w:rFonts w:ascii="Cambria Math" w:eastAsia="Cambria Math" w:hAnsi="Cambria Math" w:cs="Cambria Math"/>
                  <w:sz w:val="24"/>
                  <w:szCs w:val="24"/>
                </w:rPr>
                <m:t xml:space="preserve">p,y </m:t>
              </m:r>
            </m:sub>
          </m:sSub>
          <m:r>
            <w:rPr>
              <w:rFonts w:ascii="Cambria Math" w:eastAsia="Cambria Math" w:hAnsi="Cambria Math" w:cs="Cambria Math"/>
              <w:sz w:val="24"/>
              <w:szCs w:val="24"/>
            </w:rPr>
            <m:t xml:space="preserve">+ </m:t>
          </m:r>
          <m:nary>
            <m:naryPr>
              <m:chr m:val="∑"/>
              <m:ctrlPr>
                <w:rPr>
                  <w:rFonts w:ascii="Cambria Math" w:eastAsia="Cambria Math" w:hAnsi="Cambria Math" w:cs="Cambria Math"/>
                  <w:sz w:val="24"/>
                  <w:szCs w:val="24"/>
                </w:rPr>
              </m:ctrlPr>
            </m:naryPr>
            <m:sub>
              <m:r>
                <w:rPr>
                  <w:rFonts w:ascii="Cambria Math" w:eastAsia="Cambria Math" w:hAnsi="Cambria Math" w:cs="Cambria Math"/>
                  <w:sz w:val="24"/>
                  <w:szCs w:val="24"/>
                </w:rPr>
                <m:t>c</m:t>
              </m:r>
            </m:sub>
            <m:sup>
              <m:r>
                <w:rPr>
                  <w:rFonts w:ascii="Cambria Math" w:eastAsia="Cambria Math" w:hAnsi="Cambria Math" w:cs="Cambria Math"/>
                  <w:sz w:val="24"/>
                  <w:szCs w:val="24"/>
                </w:rPr>
                <m:t xml:space="preserve"> </m:t>
              </m:r>
            </m:sup>
            <m:e>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θ</m:t>
                  </m:r>
                </m:e>
                <m:sub>
                  <m:r>
                    <w:rPr>
                      <w:rFonts w:ascii="Cambria Math" w:eastAsia="Cambria Math" w:hAnsi="Cambria Math" w:cs="Cambria Math"/>
                      <w:sz w:val="24"/>
                      <w:szCs w:val="24"/>
                    </w:rPr>
                    <m:t>p,c</m:t>
                  </m:r>
                </m:sub>
              </m:sSub>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p,t,c</m:t>
                  </m:r>
                </m:sub>
              </m:sSub>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γ</m:t>
                  </m:r>
                </m:e>
                <m:sub>
                  <m:r>
                    <w:rPr>
                      <w:rFonts w:ascii="Cambria Math" w:eastAsia="Cambria Math" w:hAnsi="Cambria Math" w:cs="Cambria Math"/>
                      <w:sz w:val="24"/>
                      <w:szCs w:val="24"/>
                    </w:rPr>
                    <m:t>p,c</m:t>
                  </m:r>
                </m:sub>
              </m:sSub>
              <m:sSubSup>
                <m:sSubSupPr>
                  <m:ctrlPr>
                    <w:rPr>
                      <w:rFonts w:ascii="Cambria Math" w:eastAsia="Cambria Math" w:hAnsi="Cambria Math" w:cs="Cambria Math"/>
                      <w:sz w:val="24"/>
                      <w:szCs w:val="24"/>
                    </w:rPr>
                  </m:ctrlPr>
                </m:sSubSupPr>
                <m:e>
                  <m:r>
                    <w:rPr>
                      <w:rFonts w:ascii="Cambria Math" w:eastAsia="Cambria Math" w:hAnsi="Cambria Math" w:cs="Cambria Math"/>
                      <w:sz w:val="24"/>
                      <w:szCs w:val="24"/>
                    </w:rPr>
                    <m:t>X</m:t>
                  </m:r>
                </m:e>
                <m:sub>
                  <m:r>
                    <w:rPr>
                      <w:rFonts w:ascii="Cambria Math" w:eastAsia="Cambria Math" w:hAnsi="Cambria Math" w:cs="Cambria Math"/>
                      <w:sz w:val="24"/>
                      <w:szCs w:val="24"/>
                    </w:rPr>
                    <m:t>p,t,c</m:t>
                  </m:r>
                </m:sub>
                <m:sup>
                  <m:r>
                    <w:rPr>
                      <w:rFonts w:ascii="Cambria Math" w:eastAsia="Cambria Math" w:hAnsi="Cambria Math" w:cs="Cambria Math"/>
                      <w:sz w:val="24"/>
                      <w:szCs w:val="24"/>
                    </w:rPr>
                    <m:t>2</m:t>
                  </m:r>
                </m:sup>
              </m:sSubSup>
              <m:r>
                <w:rPr>
                  <w:rFonts w:ascii="Cambria Math" w:eastAsia="Cambria Math" w:hAnsi="Cambria Math" w:cs="Cambria Math"/>
                  <w:sz w:val="24"/>
                  <w:szCs w:val="24"/>
                </w:rPr>
                <m:t>))</m:t>
              </m:r>
            </m:e>
          </m:nary>
        </m:oMath>
      </m:oMathPara>
    </w:p>
    <w:p w14:paraId="70348861" w14:textId="77777777" w:rsidR="00764C3C"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R</m:t>
              </m:r>
            </m:e>
            <m:sub>
              <m:r>
                <w:rPr>
                  <w:rFonts w:ascii="Cambria Math" w:eastAsia="Cambria Math" w:hAnsi="Cambria Math" w:cs="Cambria Math"/>
                  <w:sz w:val="24"/>
                  <w:szCs w:val="24"/>
                </w:rPr>
                <m:t>p,y</m:t>
              </m:r>
            </m:sub>
          </m:sSub>
          <m:r>
            <w:rPr>
              <w:rFonts w:ascii="Cambria Math" w:eastAsia="Cambria Math" w:hAnsi="Cambria Math" w:cs="Cambria Math"/>
              <w:sz w:val="24"/>
              <w:szCs w:val="24"/>
            </w:rPr>
            <m:t>∼Lognormal(</m:t>
          </m:r>
          <m:sSub>
            <m:sSubPr>
              <m:ctrlPr>
                <w:rPr>
                  <w:rFonts w:ascii="Cambria Math" w:eastAsia="Cambria Math" w:hAnsi="Cambria Math" w:cs="Cambria Math"/>
                  <w:sz w:val="24"/>
                  <w:szCs w:val="24"/>
                </w:rPr>
              </m:ctrlPr>
            </m:sSubPr>
            <m:e>
              <m:acc>
                <m:accPr>
                  <m:ctrlPr>
                    <w:rPr>
                      <w:rFonts w:ascii="Cambria Math" w:eastAsia="Cambria Math" w:hAnsi="Cambria Math" w:cs="Cambria Math"/>
                      <w:sz w:val="24"/>
                      <w:szCs w:val="24"/>
                    </w:rPr>
                  </m:ctrlPr>
                </m:accPr>
                <m:e>
                  <m:r>
                    <w:rPr>
                      <w:rFonts w:ascii="Cambria Math" w:eastAsia="Cambria Math" w:hAnsi="Cambria Math" w:cs="Cambria Math"/>
                      <w:sz w:val="24"/>
                      <w:szCs w:val="24"/>
                    </w:rPr>
                    <m:t>R</m:t>
                  </m:r>
                </m:e>
              </m:acc>
            </m:e>
            <m:sub>
              <m:r>
                <w:rPr>
                  <w:rFonts w:ascii="Cambria Math" w:eastAsia="Cambria Math" w:hAnsi="Cambria Math" w:cs="Cambria Math"/>
                  <w:sz w:val="24"/>
                  <w:szCs w:val="24"/>
                </w:rPr>
                <m:t>p,y</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σ</m:t>
              </m:r>
            </m:e>
            <m:sub>
              <m:r>
                <w:rPr>
                  <w:rFonts w:ascii="Cambria Math" w:eastAsia="Cambria Math" w:hAnsi="Cambria Math" w:cs="Cambria Math"/>
                  <w:sz w:val="24"/>
                  <w:szCs w:val="24"/>
                </w:rPr>
                <m:t>r,p,y</m:t>
              </m:r>
            </m:sub>
          </m:sSub>
          <m:r>
            <w:rPr>
              <w:rFonts w:ascii="Cambria Math" w:eastAsia="Cambria Math" w:hAnsi="Cambria Math" w:cs="Cambria Math"/>
              <w:sz w:val="24"/>
              <w:szCs w:val="24"/>
            </w:rPr>
            <m:t>)</m:t>
          </m:r>
        </m:oMath>
      </m:oMathPara>
    </w:p>
    <w:p w14:paraId="2A60E9F3" w14:textId="77777777" w:rsidR="00764C3C" w:rsidRDefault="00764C3C">
      <w:pPr>
        <w:jc w:val="center"/>
        <w:rPr>
          <w:rFonts w:ascii="Times New Roman" w:eastAsia="Times New Roman" w:hAnsi="Times New Roman" w:cs="Times New Roman"/>
          <w:sz w:val="24"/>
          <w:szCs w:val="24"/>
        </w:rPr>
      </w:pPr>
    </w:p>
    <w:p w14:paraId="62FBDABA"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Posterior medians for the Ricker parameters, </w:t>
      </w:r>
      <m:oMath>
        <m:sSub>
          <m:sSubPr>
            <m:ctrlPr>
              <w:rPr>
                <w:rFonts w:ascii="Cambria Math" w:eastAsia="Cambria Math" w:hAnsi="Cambria Math" w:cs="Cambria Math"/>
                <w:sz w:val="24"/>
                <w:szCs w:val="24"/>
              </w:rPr>
            </m:ctrlPr>
          </m:sSubPr>
          <m:e>
            <m:r>
              <w:rPr>
                <w:rFonts w:ascii="Cambria Math" w:hAnsi="Cambria Math"/>
              </w:rPr>
              <m:t>β</m:t>
            </m:r>
          </m:e>
          <m:sub>
            <m:r>
              <w:rPr>
                <w:rFonts w:ascii="Cambria Math" w:eastAsia="Cambria Math" w:hAnsi="Cambria Math" w:cs="Cambria Math"/>
                <w:sz w:val="24"/>
                <w:szCs w:val="24"/>
              </w:rPr>
              <m:t>p</m:t>
            </m:r>
          </m:sub>
        </m:sSub>
      </m:oMath>
      <w:r>
        <w:rPr>
          <w:rFonts w:ascii="Times New Roman" w:eastAsia="Times New Roman" w:hAnsi="Times New Roman" w:cs="Times New Roman"/>
          <w:sz w:val="24"/>
          <w:szCs w:val="24"/>
        </w:rPr>
        <w:t xml:space="preserve"> and </w:t>
      </w:r>
      <m:oMath>
        <m:sSub>
          <m:sSubPr>
            <m:ctrlPr>
              <w:rPr>
                <w:rFonts w:ascii="Cambria Math" w:eastAsia="Cambria Math" w:hAnsi="Cambria Math" w:cs="Cambria Math"/>
                <w:sz w:val="24"/>
                <w:szCs w:val="24"/>
              </w:rPr>
            </m:ctrlPr>
          </m:sSubPr>
          <m:e>
            <m:r>
              <w:rPr>
                <w:rFonts w:ascii="Cambria Math" w:hAnsi="Cambria Math"/>
              </w:rPr>
              <m:t>α</m:t>
            </m:r>
          </m:e>
          <m:sub>
            <m:r>
              <w:rPr>
                <w:rFonts w:ascii="Cambria Math" w:eastAsia="Cambria Math" w:hAnsi="Cambria Math" w:cs="Cambria Math"/>
                <w:sz w:val="24"/>
                <w:szCs w:val="24"/>
              </w:rPr>
              <m:t>p</m:t>
            </m:r>
          </m:sub>
        </m:sSub>
      </m:oMath>
      <w:r>
        <w:rPr>
          <w:rFonts w:ascii="Times New Roman" w:eastAsia="Times New Roman" w:hAnsi="Times New Roman" w:cs="Times New Roman"/>
          <w:sz w:val="24"/>
          <w:szCs w:val="24"/>
        </w:rPr>
        <w:t xml:space="preserve">, and the covariate coefficients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γ</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were compared to their true, known (simulated) values to assess model performance and proclivity to type II error. </w:t>
      </w:r>
    </w:p>
    <w:p w14:paraId="73030E66"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addition to testing the model’s ability to identify non-linear relationships, we also tested how much error in spawner and recruit data would lead to inaccurate estimates of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in linear relationships. Three different error structures for spawner and recruit observation error were tested for linear relationships (Table S2; models 1, 4, 5). Model 1 represented error similar to the error expected in YK salmon data; models 4 and 5 represented error that exceeded the error expected in the salmon data. Finally, we fit six random (uncorrelated with salmon data) covariates to the observed salmon data. The goal of using randomly simulated covariate data was to determine whether the model would estimate spurious correlations (type I error) between salmon and covariates given the model and data structure. </w:t>
      </w:r>
    </w:p>
    <w:p w14:paraId="574C506C" w14:textId="77777777" w:rsidR="00764C3C" w:rsidRDefault="00764C3C">
      <w:pPr>
        <w:ind w:firstLine="720"/>
        <w:rPr>
          <w:rFonts w:ascii="Times New Roman" w:eastAsia="Times New Roman" w:hAnsi="Times New Roman" w:cs="Times New Roman"/>
          <w:sz w:val="24"/>
          <w:szCs w:val="24"/>
        </w:rPr>
      </w:pPr>
    </w:p>
    <w:p w14:paraId="25B61255" w14:textId="77777777" w:rsidR="00764C3C" w:rsidRDefault="00000000">
      <w:pPr>
        <w:rPr>
          <w:rFonts w:ascii="Times New Roman" w:eastAsia="Times New Roman" w:hAnsi="Times New Roman" w:cs="Times New Roman"/>
          <w:i/>
          <w:sz w:val="24"/>
          <w:szCs w:val="24"/>
        </w:rPr>
      </w:pPr>
      <w:r>
        <w:rPr>
          <w:rFonts w:ascii="Times New Roman" w:eastAsia="Times New Roman" w:hAnsi="Times New Roman" w:cs="Times New Roman"/>
          <w:i/>
          <w:sz w:val="24"/>
          <w:szCs w:val="24"/>
        </w:rPr>
        <w:t>Simulation Results</w:t>
      </w:r>
    </w:p>
    <w:p w14:paraId="54EA0B36" w14:textId="77777777" w:rsidR="00764C3C" w:rsidRDefault="00000000">
      <w:pPr>
        <w:ind w:firstLine="720"/>
        <w:rPr>
          <w:rFonts w:ascii="Times New Roman" w:eastAsia="Times New Roman" w:hAnsi="Times New Roman" w:cs="Times New Roman"/>
          <w:sz w:val="24"/>
          <w:szCs w:val="24"/>
        </w:rPr>
      </w:pPr>
      <w:bookmarkStart w:id="21" w:name="_heading=h.17dp8vu" w:colFirst="0" w:colLast="0"/>
      <w:bookmarkEnd w:id="21"/>
      <w:r>
        <w:rPr>
          <w:rFonts w:ascii="Times New Roman" w:eastAsia="Times New Roman" w:hAnsi="Times New Roman" w:cs="Times New Roman"/>
          <w:sz w:val="24"/>
          <w:szCs w:val="24"/>
        </w:rPr>
        <w:t xml:space="preserve">The model could estimate linear relationships between productivity and covariates when the underlying relationship was linear. The true coefficient value fell within the 95% credible interval of the posterior distribution for each of the three simulated populations and each of the three covariates (Figure S4A). The model was not able to accurately estimate the power term (threshold relationship), represented by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in model 2 – of the nine estimated coefficients, only three of the true values fell within the 95% credible interval (Figure S4B). For two coefficients, the model estimated a positive value when the underlying value was truly negative (Figure S4B;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1,2</m:t>
            </m:r>
          </m:sub>
        </m:sSub>
      </m:oMath>
      <w:r>
        <w:rPr>
          <w:rFonts w:ascii="Times New Roman" w:eastAsia="Times New Roman" w:hAnsi="Times New Roman" w:cs="Times New Roman"/>
          <w:sz w:val="24"/>
          <w:szCs w:val="24"/>
        </w:rPr>
        <w:t xml:space="preserve"> and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3,1</m:t>
            </m:r>
          </m:sub>
        </m:sSub>
      </m:oMath>
      <w:r>
        <w:rPr>
          <w:rFonts w:ascii="Times New Roman" w:eastAsia="Times New Roman" w:hAnsi="Times New Roman" w:cs="Times New Roman"/>
          <w:sz w:val="24"/>
          <w:szCs w:val="24"/>
        </w:rPr>
        <w:t>) and one estimated coefficient was a negative value when the underlying value was truly positive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2,1</m:t>
            </m:r>
          </m:sub>
        </m:sSub>
      </m:oMath>
      <w:r>
        <w:rPr>
          <w:rFonts w:ascii="Times New Roman" w:eastAsia="Times New Roman" w:hAnsi="Times New Roman" w:cs="Times New Roman"/>
          <w:sz w:val="24"/>
          <w:szCs w:val="24"/>
        </w:rPr>
        <w:t xml:space="preserve">). The model could estimate quadratic linear and nonlinear coefficients when the underlying relationships were nonlinear. The true coefficients for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the linear term, fell within the 95% credible interval of the posterior distribution for all covariates and all populations (Figure S4C). The true coefficient for </w:t>
      </w:r>
      <m:oMath>
        <m:sSub>
          <m:sSubPr>
            <m:ctrlPr>
              <w:rPr>
                <w:rFonts w:ascii="Cambria Math" w:eastAsia="Cambria Math" w:hAnsi="Cambria Math" w:cs="Cambria Math"/>
                <w:sz w:val="24"/>
                <w:szCs w:val="24"/>
              </w:rPr>
            </m:ctrlPr>
          </m:sSubPr>
          <m:e>
            <m:r>
              <w:rPr>
                <w:rFonts w:ascii="Cambria Math" w:hAnsi="Cambria Math"/>
              </w:rPr>
              <m:t>γ</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the quadratic term, fell within the 95% credible interval for all populations and all models (Figure S4D).</w:t>
      </w:r>
    </w:p>
    <w:p w14:paraId="31BD09A2"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model could estimate linear relationships with the parameter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for all error structures, even when the error in estimated spawner and recruit exceeded the error expected in YK Chinook salmon data (Figure S5). For all covariates, populations, and models, the true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fell within the 95% credible interval of the model estimated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Notably, for the error structure similar to Chinook salmon data (Figure S5A) the posterior distributions for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differed from 0 for all coefficients except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3,2</m:t>
            </m:r>
          </m:sub>
        </m:sSub>
      </m:oMath>
      <w:r>
        <w:rPr>
          <w:rFonts w:ascii="Times New Roman" w:eastAsia="Times New Roman" w:hAnsi="Times New Roman" w:cs="Times New Roman"/>
          <w:sz w:val="24"/>
          <w:szCs w:val="24"/>
        </w:rPr>
        <w:t xml:space="preserve"> indicating limited evidence for type II error. For the other two error structures (Figure S5B &amp; C) did not differ from 0 for most coefficients.</w:t>
      </w:r>
    </w:p>
    <w:p w14:paraId="3C275EB9" w14:textId="77777777" w:rsidR="00764C3C" w:rsidRDefault="00000000">
      <w:pPr>
        <w:ind w:firstLine="720"/>
        <w:rPr>
          <w:rFonts w:ascii="Times New Roman" w:eastAsia="Times New Roman" w:hAnsi="Times New Roman" w:cs="Times New Roman"/>
          <w:sz w:val="24"/>
          <w:szCs w:val="24"/>
        </w:rPr>
        <w:sectPr w:rsidR="00764C3C" w:rsidSect="00695EB6">
          <w:headerReference w:type="default" r:id="rId18"/>
          <w:pgSz w:w="12240" w:h="15840"/>
          <w:pgMar w:top="1440" w:right="1440" w:bottom="1440" w:left="1350" w:header="720" w:footer="720" w:gutter="0"/>
          <w:cols w:space="720"/>
          <w:titlePg/>
        </w:sectPr>
      </w:pPr>
      <w:r>
        <w:rPr>
          <w:rFonts w:ascii="Times New Roman" w:eastAsia="Times New Roman" w:hAnsi="Times New Roman" w:cs="Times New Roman"/>
          <w:sz w:val="24"/>
          <w:szCs w:val="24"/>
        </w:rPr>
        <w:t xml:space="preserve">For the uncorrelated covariates,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c</m:t>
            </m:r>
          </m:sub>
        </m:sSub>
        <m:r>
          <w:rPr>
            <w:rFonts w:ascii="Cambria Math" w:eastAsia="Cambria Math" w:hAnsi="Cambria Math" w:cs="Cambria Math"/>
            <w:sz w:val="24"/>
            <w:szCs w:val="24"/>
          </w:rPr>
          <m:t xml:space="preserve"> </m:t>
        </m:r>
      </m:oMath>
      <w:r>
        <w:rPr>
          <w:rFonts w:ascii="Times New Roman" w:eastAsia="Times New Roman" w:hAnsi="Times New Roman" w:cs="Times New Roman"/>
          <w:sz w:val="24"/>
          <w:szCs w:val="24"/>
        </w:rPr>
        <w:t xml:space="preserve"> the group level covariate effect (n = 6) did not differ from 0 for any of the randomly simulated covariates (Figure S6). Based on these results, we </w:t>
      </w:r>
      <w:r>
        <w:rPr>
          <w:rFonts w:ascii="Times New Roman" w:eastAsia="Times New Roman" w:hAnsi="Times New Roman" w:cs="Times New Roman"/>
          <w:sz w:val="24"/>
          <w:szCs w:val="24"/>
        </w:rPr>
        <w:lastRenderedPageBreak/>
        <w:t xml:space="preserve">concluded posterior distributions for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and </w:t>
      </w:r>
      <w:proofErr w:type="spellStart"/>
      <w:proofErr w:type="gramStart"/>
      <w:r>
        <w:rPr>
          <w:rFonts w:ascii="Times New Roman" w:eastAsia="Times New Roman" w:hAnsi="Times New Roman" w:cs="Times New Roman"/>
          <w:sz w:val="24"/>
          <w:szCs w:val="24"/>
        </w:rPr>
        <w:t>μ</w:t>
      </w:r>
      <w:r>
        <w:rPr>
          <w:rFonts w:ascii="Times New Roman" w:eastAsia="Times New Roman" w:hAnsi="Times New Roman" w:cs="Times New Roman"/>
          <w:sz w:val="24"/>
          <w:szCs w:val="24"/>
          <w:vertAlign w:val="subscript"/>
        </w:rPr>
        <w:t>θ,c</w:t>
      </w:r>
      <w:proofErr w:type="spellEnd"/>
      <w:proofErr w:type="gramEnd"/>
      <w:r>
        <w:rPr>
          <w:rFonts w:ascii="Times New Roman" w:eastAsia="Times New Roman" w:hAnsi="Times New Roman" w:cs="Times New Roman"/>
          <w:sz w:val="24"/>
          <w:szCs w:val="24"/>
          <w:vertAlign w:val="subscript"/>
        </w:rPr>
        <w:t xml:space="preserve"> </w:t>
      </w:r>
      <w:r>
        <w:rPr>
          <w:rFonts w:ascii="Times New Roman" w:eastAsia="Times New Roman" w:hAnsi="Times New Roman" w:cs="Times New Roman"/>
          <w:sz w:val="24"/>
          <w:szCs w:val="24"/>
        </w:rPr>
        <w:t xml:space="preserve">that differ from 0 are most likely the result of correlations between Chinook salmon productivity and environmental conditions and not the result of spurious relationships caused by uncertainty in the data (type 1 error). </w:t>
      </w:r>
    </w:p>
    <w:p w14:paraId="4D69B500" w14:textId="79C1C760" w:rsidR="00764C3C" w:rsidRDefault="00000000">
      <w:pPr>
        <w:pStyle w:val="Heading2"/>
        <w:spacing w:before="0" w:after="0" w:line="240" w:lineRule="auto"/>
        <w:rPr>
          <w:rFonts w:ascii="Times New Roman" w:eastAsia="Times New Roman" w:hAnsi="Times New Roman" w:cs="Times New Roman"/>
          <w:sz w:val="24"/>
          <w:szCs w:val="24"/>
        </w:rPr>
      </w:pPr>
      <w:bookmarkStart w:id="22" w:name="_Toc170387631"/>
      <w:r>
        <w:rPr>
          <w:rFonts w:ascii="Times New Roman" w:eastAsia="Times New Roman" w:hAnsi="Times New Roman" w:cs="Times New Roman"/>
          <w:sz w:val="24"/>
          <w:szCs w:val="24"/>
        </w:rPr>
        <w:lastRenderedPageBreak/>
        <w:t>Table S3.</w:t>
      </w:r>
      <w:r w:rsidR="007C5F03">
        <w:rPr>
          <w:rFonts w:ascii="Times New Roman" w:eastAsia="Times New Roman" w:hAnsi="Times New Roman" w:cs="Times New Roman"/>
          <w:sz w:val="24"/>
          <w:szCs w:val="24"/>
        </w:rPr>
        <w:t xml:space="preserve">  Simulated Models</w:t>
      </w:r>
      <w:bookmarkEnd w:id="22"/>
    </w:p>
    <w:p w14:paraId="6B519A03"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fit to simulated data including the simulated relationship between covariates and productivity, the modeled response, covariates, and spawner (</w:t>
      </w:r>
      <m:oMath>
        <m:sSub>
          <m:sSubPr>
            <m:ctrlPr>
              <w:rPr>
                <w:rFonts w:ascii="Cambria Math" w:eastAsia="Cambria Math" w:hAnsi="Cambria Math" w:cs="Cambria Math"/>
                <w:sz w:val="24"/>
                <w:szCs w:val="24"/>
              </w:rPr>
            </m:ctrlPr>
          </m:sSubPr>
          <m:e>
            <m:r>
              <w:rPr>
                <w:rFonts w:ascii="Cambria Math" w:hAnsi="Cambria Math"/>
              </w:rPr>
              <m:t>σ</m:t>
            </m:r>
          </m:e>
          <m:sub>
            <m:r>
              <w:rPr>
                <w:rFonts w:ascii="Cambria Math" w:eastAsia="Cambria Math" w:hAnsi="Cambria Math" w:cs="Cambria Math"/>
                <w:sz w:val="24"/>
                <w:szCs w:val="24"/>
              </w:rPr>
              <m:t>s,p,y</m:t>
            </m:r>
          </m:sub>
        </m:sSub>
      </m:oMath>
      <w:r>
        <w:rPr>
          <w:rFonts w:ascii="Times New Roman" w:eastAsia="Times New Roman" w:hAnsi="Times New Roman" w:cs="Times New Roman"/>
          <w:sz w:val="24"/>
          <w:szCs w:val="24"/>
        </w:rPr>
        <w:t>) and recruit (</w:t>
      </w:r>
      <m:oMath>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σ</m:t>
            </m:r>
          </m:e>
          <m:sub>
            <m:r>
              <w:rPr>
                <w:rFonts w:ascii="Cambria Math" w:eastAsia="Cambria Math" w:hAnsi="Cambria Math" w:cs="Cambria Math"/>
                <w:sz w:val="24"/>
                <w:szCs w:val="24"/>
              </w:rPr>
              <m:t>r,p,y</m:t>
            </m:r>
          </m:sub>
        </m:sSub>
      </m:oMath>
      <w:r>
        <w:rPr>
          <w:rFonts w:ascii="Times New Roman" w:eastAsia="Times New Roman" w:hAnsi="Times New Roman" w:cs="Times New Roman"/>
          <w:sz w:val="24"/>
          <w:szCs w:val="24"/>
        </w:rPr>
        <w:t xml:space="preserve">) observation error structure. </w:t>
      </w:r>
    </w:p>
    <w:p w14:paraId="348E5D33" w14:textId="77777777" w:rsidR="00764C3C" w:rsidRDefault="00764C3C">
      <w:pPr>
        <w:rPr>
          <w:rFonts w:ascii="Times New Roman" w:eastAsia="Times New Roman" w:hAnsi="Times New Roman" w:cs="Times New Roman"/>
          <w:sz w:val="24"/>
          <w:szCs w:val="24"/>
        </w:rPr>
      </w:pPr>
    </w:p>
    <w:tbl>
      <w:tblPr>
        <w:tblStyle w:val="a6"/>
        <w:tblW w:w="129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240"/>
        <w:gridCol w:w="3240"/>
        <w:gridCol w:w="2490"/>
        <w:gridCol w:w="3990"/>
      </w:tblGrid>
      <w:tr w:rsidR="00764C3C" w14:paraId="77096CE9" w14:textId="77777777">
        <w:tc>
          <w:tcPr>
            <w:tcW w:w="3240" w:type="dxa"/>
            <w:shd w:val="clear" w:color="auto" w:fill="auto"/>
            <w:tcMar>
              <w:top w:w="100" w:type="dxa"/>
              <w:left w:w="100" w:type="dxa"/>
              <w:bottom w:w="100" w:type="dxa"/>
              <w:right w:w="100" w:type="dxa"/>
            </w:tcMar>
          </w:tcPr>
          <w:p w14:paraId="549A4DF6" w14:textId="77777777" w:rsidR="00764C3C" w:rsidRPr="007C5F03" w:rsidRDefault="00000000">
            <w:pPr>
              <w:widowControl w:val="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Simulated Relationship</w:t>
            </w:r>
          </w:p>
        </w:tc>
        <w:tc>
          <w:tcPr>
            <w:tcW w:w="3240" w:type="dxa"/>
            <w:shd w:val="clear" w:color="auto" w:fill="auto"/>
            <w:tcMar>
              <w:top w:w="100" w:type="dxa"/>
              <w:left w:w="100" w:type="dxa"/>
              <w:bottom w:w="100" w:type="dxa"/>
              <w:right w:w="100" w:type="dxa"/>
            </w:tcMar>
          </w:tcPr>
          <w:p w14:paraId="3EADA771"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Modeled Response</w:t>
            </w:r>
          </w:p>
        </w:tc>
        <w:tc>
          <w:tcPr>
            <w:tcW w:w="2490" w:type="dxa"/>
            <w:shd w:val="clear" w:color="auto" w:fill="auto"/>
            <w:tcMar>
              <w:top w:w="100" w:type="dxa"/>
              <w:left w:w="100" w:type="dxa"/>
              <w:bottom w:w="100" w:type="dxa"/>
              <w:right w:w="100" w:type="dxa"/>
            </w:tcMar>
          </w:tcPr>
          <w:p w14:paraId="26FD620F" w14:textId="77777777" w:rsidR="00764C3C" w:rsidRPr="007C5F03" w:rsidRDefault="00000000">
            <w:pPr>
              <w:widowControl w:val="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Covariates</w:t>
            </w:r>
          </w:p>
        </w:tc>
        <w:tc>
          <w:tcPr>
            <w:tcW w:w="3990" w:type="dxa"/>
            <w:shd w:val="clear" w:color="auto" w:fill="auto"/>
            <w:tcMar>
              <w:top w:w="100" w:type="dxa"/>
              <w:left w:w="100" w:type="dxa"/>
              <w:bottom w:w="100" w:type="dxa"/>
              <w:right w:w="100" w:type="dxa"/>
            </w:tcMar>
          </w:tcPr>
          <w:p w14:paraId="61A7A247" w14:textId="77777777" w:rsidR="00764C3C" w:rsidRPr="007C5F03" w:rsidRDefault="00000000">
            <w:pPr>
              <w:widowControl w:val="0"/>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Error</w:t>
            </w:r>
          </w:p>
        </w:tc>
      </w:tr>
      <w:tr w:rsidR="00764C3C" w14:paraId="76699BBE" w14:textId="77777777">
        <w:tc>
          <w:tcPr>
            <w:tcW w:w="3240" w:type="dxa"/>
            <w:shd w:val="clear" w:color="auto" w:fill="auto"/>
            <w:tcMar>
              <w:top w:w="100" w:type="dxa"/>
              <w:left w:w="100" w:type="dxa"/>
              <w:bottom w:w="100" w:type="dxa"/>
              <w:right w:w="100" w:type="dxa"/>
            </w:tcMar>
          </w:tcPr>
          <w:p w14:paraId="3FA40ECC" w14:textId="77777777" w:rsidR="00764C3C" w:rsidRPr="007C5F03" w:rsidRDefault="00000000">
            <w:pPr>
              <w:widowControl w:val="0"/>
              <w:numPr>
                <w:ilvl w:val="0"/>
                <w:numId w:val="2"/>
              </w:num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Linear coefficient </w:t>
            </w:r>
          </w:p>
        </w:tc>
        <w:tc>
          <w:tcPr>
            <w:tcW w:w="3240" w:type="dxa"/>
            <w:shd w:val="clear" w:color="auto" w:fill="auto"/>
            <w:tcMar>
              <w:top w:w="100" w:type="dxa"/>
              <w:left w:w="100" w:type="dxa"/>
              <w:bottom w:w="100" w:type="dxa"/>
              <w:right w:w="100" w:type="dxa"/>
            </w:tcMar>
          </w:tcPr>
          <w:p w14:paraId="13D86E05"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Linear</w:t>
            </w:r>
          </w:p>
          <w:p w14:paraId="71017B59"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Equation 1</w:t>
            </w:r>
          </w:p>
        </w:tc>
        <w:tc>
          <w:tcPr>
            <w:tcW w:w="2490" w:type="dxa"/>
            <w:shd w:val="clear" w:color="auto" w:fill="auto"/>
            <w:tcMar>
              <w:top w:w="100" w:type="dxa"/>
              <w:left w:w="100" w:type="dxa"/>
              <w:bottom w:w="100" w:type="dxa"/>
              <w:right w:w="100" w:type="dxa"/>
            </w:tcMar>
          </w:tcPr>
          <w:p w14:paraId="60E5F4C0" w14:textId="77777777" w:rsidR="00764C3C" w:rsidRPr="007C5F03" w:rsidRDefault="00000000">
            <w:pPr>
              <w:jc w:val="center"/>
              <w:rPr>
                <w:rFonts w:ascii="Times New Roman" w:eastAsia="Cambria Math" w:hAnsi="Times New Roman" w:cs="Times New Roman"/>
                <w:sz w:val="24"/>
                <w:szCs w:val="24"/>
              </w:rPr>
            </w:pPr>
            <m:oMathPara>
              <m:oMath>
                <m:sSub>
                  <m:sSubPr>
                    <m:ctrlPr>
                      <w:rPr>
                        <w:rFonts w:ascii="Cambria Math" w:eastAsia="Cambria Math" w:hAnsi="Cambria Math" w:cs="Times New Roman"/>
                        <w:sz w:val="24"/>
                        <w:szCs w:val="24"/>
                      </w:rPr>
                    </m:ctrlPr>
                  </m:sSubPr>
                  <m:e>
                    <m:r>
                      <w:rPr>
                        <w:rFonts w:ascii="Cambria Math" w:hAnsi="Cambria Math" w:cs="Times New Roman"/>
                        <w:sz w:val="24"/>
                        <w:szCs w:val="24"/>
                      </w:rPr>
                      <m:t>θ</m:t>
                    </m:r>
                  </m:e>
                  <m:sub>
                    <m:r>
                      <w:rPr>
                        <w:rFonts w:ascii="Cambria Math" w:eastAsia="Cambria Math" w:hAnsi="Cambria Math" w:cs="Times New Roman"/>
                        <w:sz w:val="24"/>
                        <w:szCs w:val="24"/>
                      </w:rPr>
                      <m:t>p,c</m:t>
                    </m:r>
                  </m:sub>
                </m:sSub>
              </m:oMath>
            </m:oMathPara>
          </w:p>
        </w:tc>
        <w:tc>
          <w:tcPr>
            <w:tcW w:w="3990" w:type="dxa"/>
            <w:shd w:val="clear" w:color="auto" w:fill="auto"/>
            <w:tcMar>
              <w:top w:w="100" w:type="dxa"/>
              <w:left w:w="100" w:type="dxa"/>
              <w:bottom w:w="100" w:type="dxa"/>
              <w:right w:w="100" w:type="dxa"/>
            </w:tcMar>
          </w:tcPr>
          <w:p w14:paraId="70EB477C" w14:textId="339EBCEA" w:rsidR="00764C3C" w:rsidRPr="007C5F03" w:rsidRDefault="00000000">
            <w:pPr>
              <w:numPr>
                <w:ilvl w:val="0"/>
                <w:numId w:val="4"/>
              </w:numPr>
              <w:rPr>
                <w:rFonts w:ascii="Times New Roman" w:eastAsia="Times New Roman" w:hAnsi="Times New Roman" w:cs="Times New Roman"/>
                <w:sz w:val="24"/>
                <w:szCs w:val="24"/>
              </w:rPr>
            </w:pP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r,p,y</m:t>
                  </m:r>
                </m:sub>
              </m:sSub>
              <m:r>
                <w:rPr>
                  <w:rFonts w:ascii="Cambria Math" w:eastAsia="Cambria Math" w:hAnsi="Cambria Math" w:cs="Times New Roman"/>
                  <w:sz w:val="24"/>
                  <w:szCs w:val="24"/>
                </w:rPr>
                <m:t>∼normal(0.5, 0.1)</m:t>
              </m:r>
              <m:r>
                <w:ins w:id="23" w:author="Megan Feddern" w:date="2024-06-25T15:24:00Z">
                  <m:rPr>
                    <m:sty m:val="p"/>
                  </m:rPr>
                  <w:rPr>
                    <w:rFonts w:ascii="Cambria Math" w:hAnsi="Cambria Math"/>
                    <w:color w:val="000000"/>
                  </w:rPr>
                  <m:t>[0, ]</m:t>
                </w:ins>
              </m:r>
            </m:oMath>
          </w:p>
          <w:p w14:paraId="0D2242CE" w14:textId="68AF00AC"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1.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s,p,y</m:t>
                  </m:r>
                </m:sub>
              </m:sSub>
              <m:r>
                <w:rPr>
                  <w:rFonts w:ascii="Cambria Math" w:eastAsia="Cambria Math" w:hAnsi="Cambria Math" w:cs="Times New Roman"/>
                  <w:sz w:val="24"/>
                  <w:szCs w:val="24"/>
                </w:rPr>
                <m:t>∼normal(0.25, 0.0.5)</m:t>
              </m:r>
              <m:r>
                <w:ins w:id="24" w:author="Megan Feddern" w:date="2024-06-25T15:24:00Z">
                  <m:rPr>
                    <m:sty m:val="p"/>
                  </m:rPr>
                  <w:rPr>
                    <w:rFonts w:ascii="Cambria Math" w:hAnsi="Cambria Math"/>
                    <w:color w:val="000000"/>
                  </w:rPr>
                  <m:t>[0, ]</m:t>
                </w:ins>
              </m:r>
            </m:oMath>
          </w:p>
        </w:tc>
      </w:tr>
      <w:tr w:rsidR="00764C3C" w14:paraId="07634CF7" w14:textId="77777777">
        <w:tc>
          <w:tcPr>
            <w:tcW w:w="3240" w:type="dxa"/>
            <w:shd w:val="clear" w:color="auto" w:fill="auto"/>
            <w:tcMar>
              <w:top w:w="100" w:type="dxa"/>
              <w:left w:w="100" w:type="dxa"/>
              <w:bottom w:w="100" w:type="dxa"/>
              <w:right w:w="100" w:type="dxa"/>
            </w:tcMar>
          </w:tcPr>
          <w:p w14:paraId="4C88D018" w14:textId="77777777" w:rsidR="00764C3C" w:rsidRPr="007C5F03" w:rsidRDefault="00000000">
            <w:pPr>
              <w:widowControl w:val="0"/>
              <w:numPr>
                <w:ilvl w:val="0"/>
                <w:numId w:val="2"/>
              </w:num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Power coefficient</w:t>
            </w:r>
          </w:p>
          <w:p w14:paraId="37A3FD2A"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     (threshold response)</w:t>
            </w:r>
          </w:p>
        </w:tc>
        <w:tc>
          <w:tcPr>
            <w:tcW w:w="3240" w:type="dxa"/>
            <w:shd w:val="clear" w:color="auto" w:fill="auto"/>
            <w:tcMar>
              <w:top w:w="100" w:type="dxa"/>
              <w:left w:w="100" w:type="dxa"/>
              <w:bottom w:w="100" w:type="dxa"/>
              <w:right w:w="100" w:type="dxa"/>
            </w:tcMar>
          </w:tcPr>
          <w:p w14:paraId="293402EF"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Power</w:t>
            </w:r>
          </w:p>
          <w:p w14:paraId="4B615A06"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Equation 2</w:t>
            </w:r>
          </w:p>
        </w:tc>
        <w:tc>
          <w:tcPr>
            <w:tcW w:w="2490" w:type="dxa"/>
            <w:shd w:val="clear" w:color="auto" w:fill="auto"/>
            <w:tcMar>
              <w:top w:w="100" w:type="dxa"/>
              <w:left w:w="100" w:type="dxa"/>
              <w:bottom w:w="100" w:type="dxa"/>
              <w:right w:w="100" w:type="dxa"/>
            </w:tcMar>
          </w:tcPr>
          <w:p w14:paraId="70C771CB" w14:textId="77777777" w:rsidR="00764C3C" w:rsidRPr="007C5F03" w:rsidRDefault="00000000">
            <w:pPr>
              <w:jc w:val="center"/>
              <w:rPr>
                <w:rFonts w:ascii="Times New Roman" w:eastAsia="Cambria Math" w:hAnsi="Times New Roman" w:cs="Times New Roman"/>
                <w:sz w:val="24"/>
                <w:szCs w:val="24"/>
              </w:rPr>
            </w:pPr>
            <m:oMathPara>
              <m:oMath>
                <m:sSub>
                  <m:sSubPr>
                    <m:ctrlPr>
                      <w:rPr>
                        <w:rFonts w:ascii="Cambria Math" w:eastAsia="Cambria Math" w:hAnsi="Cambria Math" w:cs="Times New Roman"/>
                        <w:sz w:val="24"/>
                        <w:szCs w:val="24"/>
                      </w:rPr>
                    </m:ctrlPr>
                  </m:sSubPr>
                  <m:e>
                    <m:r>
                      <w:rPr>
                        <w:rFonts w:ascii="Cambria Math" w:hAnsi="Cambria Math" w:cs="Times New Roman"/>
                        <w:sz w:val="24"/>
                        <w:szCs w:val="24"/>
                      </w:rPr>
                      <m:t>κ</m:t>
                    </m:r>
                  </m:e>
                  <m:sub>
                    <m:r>
                      <w:rPr>
                        <w:rFonts w:ascii="Cambria Math" w:eastAsia="Cambria Math" w:hAnsi="Cambria Math" w:cs="Times New Roman"/>
                        <w:sz w:val="24"/>
                        <w:szCs w:val="24"/>
                      </w:rPr>
                      <m:t>p,c</m:t>
                    </m:r>
                  </m:sub>
                </m:sSub>
              </m:oMath>
            </m:oMathPara>
          </w:p>
        </w:tc>
        <w:tc>
          <w:tcPr>
            <w:tcW w:w="3990" w:type="dxa"/>
            <w:shd w:val="clear" w:color="auto" w:fill="auto"/>
            <w:tcMar>
              <w:top w:w="100" w:type="dxa"/>
              <w:left w:w="100" w:type="dxa"/>
              <w:bottom w:w="100" w:type="dxa"/>
              <w:right w:w="100" w:type="dxa"/>
            </w:tcMar>
          </w:tcPr>
          <w:p w14:paraId="2E655BE1" w14:textId="687B8E95" w:rsidR="00764C3C" w:rsidRPr="007C5F03" w:rsidRDefault="00000000">
            <w:pPr>
              <w:numPr>
                <w:ilvl w:val="0"/>
                <w:numId w:val="3"/>
              </w:numPr>
              <w:rPr>
                <w:rFonts w:ascii="Times New Roman" w:eastAsia="Times New Roman" w:hAnsi="Times New Roman" w:cs="Times New Roman"/>
                <w:sz w:val="24"/>
                <w:szCs w:val="24"/>
              </w:rPr>
            </w:pP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r,p,y</m:t>
                  </m:r>
                </m:sub>
              </m:sSub>
              <m:r>
                <w:rPr>
                  <w:rFonts w:ascii="Cambria Math" w:eastAsia="Cambria Math" w:hAnsi="Cambria Math" w:cs="Times New Roman"/>
                  <w:sz w:val="24"/>
                  <w:szCs w:val="24"/>
                </w:rPr>
                <m:t>∼normal(0.5, 0.1)</m:t>
              </m:r>
              <m:r>
                <w:ins w:id="25" w:author="Megan Feddern" w:date="2024-06-25T15:24:00Z">
                  <m:rPr>
                    <m:sty m:val="p"/>
                  </m:rPr>
                  <w:rPr>
                    <w:rFonts w:ascii="Cambria Math" w:hAnsi="Cambria Math"/>
                    <w:color w:val="000000"/>
                  </w:rPr>
                  <m:t>[0, ]</m:t>
                </w:ins>
              </m:r>
            </m:oMath>
          </w:p>
          <w:p w14:paraId="01828635" w14:textId="6D38E831"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1.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s,p,y</m:t>
                  </m:r>
                </m:sub>
              </m:sSub>
              <m:r>
                <w:rPr>
                  <w:rFonts w:ascii="Cambria Math" w:eastAsia="Cambria Math" w:hAnsi="Cambria Math" w:cs="Times New Roman"/>
                  <w:sz w:val="24"/>
                  <w:szCs w:val="24"/>
                </w:rPr>
                <m:t>∼normal(0.25, 0.0.5)</m:t>
              </m:r>
              <m:r>
                <w:ins w:id="26" w:author="Megan Feddern" w:date="2024-06-25T15:24:00Z">
                  <m:rPr>
                    <m:sty m:val="p"/>
                  </m:rPr>
                  <w:rPr>
                    <w:rFonts w:ascii="Cambria Math" w:hAnsi="Cambria Math"/>
                    <w:color w:val="000000"/>
                  </w:rPr>
                  <m:t>[0, ]</m:t>
                </w:ins>
              </m:r>
            </m:oMath>
          </w:p>
        </w:tc>
      </w:tr>
      <w:tr w:rsidR="00764C3C" w14:paraId="0B2F785D" w14:textId="77777777">
        <w:tc>
          <w:tcPr>
            <w:tcW w:w="3240" w:type="dxa"/>
            <w:shd w:val="clear" w:color="auto" w:fill="auto"/>
            <w:tcMar>
              <w:top w:w="100" w:type="dxa"/>
              <w:left w:w="100" w:type="dxa"/>
              <w:bottom w:w="100" w:type="dxa"/>
              <w:right w:w="100" w:type="dxa"/>
            </w:tcMar>
          </w:tcPr>
          <w:p w14:paraId="078C4B92" w14:textId="77777777" w:rsidR="00764C3C" w:rsidRPr="007C5F03" w:rsidRDefault="00000000">
            <w:pPr>
              <w:widowControl w:val="0"/>
              <w:numPr>
                <w:ilvl w:val="0"/>
                <w:numId w:val="2"/>
              </w:num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Quadratic coefficient </w:t>
            </w:r>
          </w:p>
          <w:p w14:paraId="2C3BC29F"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     (dome shaped response)</w:t>
            </w:r>
          </w:p>
        </w:tc>
        <w:tc>
          <w:tcPr>
            <w:tcW w:w="3240" w:type="dxa"/>
            <w:shd w:val="clear" w:color="auto" w:fill="auto"/>
            <w:tcMar>
              <w:top w:w="100" w:type="dxa"/>
              <w:left w:w="100" w:type="dxa"/>
              <w:bottom w:w="100" w:type="dxa"/>
              <w:right w:w="100" w:type="dxa"/>
            </w:tcMar>
          </w:tcPr>
          <w:p w14:paraId="0BA60DCB"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Quadratic, Linear</w:t>
            </w:r>
          </w:p>
          <w:p w14:paraId="7C6BCD2B"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Equation 3</w:t>
            </w:r>
          </w:p>
        </w:tc>
        <w:tc>
          <w:tcPr>
            <w:tcW w:w="2490" w:type="dxa"/>
            <w:shd w:val="clear" w:color="auto" w:fill="auto"/>
            <w:tcMar>
              <w:top w:w="100" w:type="dxa"/>
              <w:left w:w="100" w:type="dxa"/>
              <w:bottom w:w="100" w:type="dxa"/>
              <w:right w:w="100" w:type="dxa"/>
            </w:tcMar>
          </w:tcPr>
          <w:p w14:paraId="4EAAD774" w14:textId="77777777" w:rsidR="00764C3C" w:rsidRPr="007C5F03" w:rsidRDefault="00000000">
            <w:pPr>
              <w:jc w:val="center"/>
              <w:rPr>
                <w:rFonts w:ascii="Times New Roman" w:eastAsia="Times New Roman" w:hAnsi="Times New Roman" w:cs="Times New Roman"/>
                <w:sz w:val="24"/>
                <w:szCs w:val="24"/>
              </w:rPr>
            </w:pPr>
            <m:oMath>
              <m:sSub>
                <m:sSubPr>
                  <m:ctrlPr>
                    <w:rPr>
                      <w:rFonts w:ascii="Cambria Math" w:eastAsia="Cambria Math" w:hAnsi="Cambria Math" w:cs="Times New Roman"/>
                      <w:sz w:val="24"/>
                      <w:szCs w:val="24"/>
                    </w:rPr>
                  </m:ctrlPr>
                </m:sSubPr>
                <m:e>
                  <m:r>
                    <w:rPr>
                      <w:rFonts w:ascii="Cambria Math" w:hAnsi="Cambria Math" w:cs="Times New Roman"/>
                      <w:sz w:val="24"/>
                      <w:szCs w:val="24"/>
                    </w:rPr>
                    <m:t>θ</m:t>
                  </m:r>
                </m:e>
                <m:sub>
                  <m:r>
                    <w:rPr>
                      <w:rFonts w:ascii="Cambria Math" w:eastAsia="Cambria Math" w:hAnsi="Cambria Math" w:cs="Times New Roman"/>
                      <w:sz w:val="24"/>
                      <w:szCs w:val="24"/>
                    </w:rPr>
                    <m:t>p,c</m:t>
                  </m:r>
                </m:sub>
              </m:sSub>
            </m:oMath>
            <w:r w:rsidRPr="007C5F03">
              <w:rPr>
                <w:rFonts w:ascii="Times New Roman" w:eastAsia="Times New Roman" w:hAnsi="Times New Roman" w:cs="Times New Roman"/>
                <w:sz w:val="24"/>
                <w:szCs w:val="24"/>
              </w:rPr>
              <w:t xml:space="preserve">, </w:t>
            </w:r>
            <m:oMath>
              <m:sSub>
                <m:sSubPr>
                  <m:ctrlPr>
                    <w:rPr>
                      <w:rFonts w:ascii="Cambria Math" w:eastAsia="Cambria Math" w:hAnsi="Cambria Math" w:cs="Times New Roman"/>
                      <w:sz w:val="24"/>
                      <w:szCs w:val="24"/>
                    </w:rPr>
                  </m:ctrlPr>
                </m:sSubPr>
                <m:e>
                  <m:r>
                    <w:rPr>
                      <w:rFonts w:ascii="Cambria Math" w:hAnsi="Cambria Math" w:cs="Times New Roman"/>
                      <w:sz w:val="24"/>
                      <w:szCs w:val="24"/>
                    </w:rPr>
                    <m:t>γ</m:t>
                  </m:r>
                </m:e>
                <m:sub>
                  <m:r>
                    <w:rPr>
                      <w:rFonts w:ascii="Cambria Math" w:eastAsia="Cambria Math" w:hAnsi="Cambria Math" w:cs="Times New Roman"/>
                      <w:sz w:val="24"/>
                      <w:szCs w:val="24"/>
                    </w:rPr>
                    <m:t>p,c</m:t>
                  </m:r>
                </m:sub>
              </m:sSub>
            </m:oMath>
          </w:p>
        </w:tc>
        <w:tc>
          <w:tcPr>
            <w:tcW w:w="3990" w:type="dxa"/>
            <w:shd w:val="clear" w:color="auto" w:fill="auto"/>
            <w:tcMar>
              <w:top w:w="100" w:type="dxa"/>
              <w:left w:w="100" w:type="dxa"/>
              <w:bottom w:w="100" w:type="dxa"/>
              <w:right w:w="100" w:type="dxa"/>
            </w:tcMar>
          </w:tcPr>
          <w:p w14:paraId="0B1863B9" w14:textId="0EFF1AE6" w:rsidR="00764C3C" w:rsidRPr="007C5F03" w:rsidRDefault="00000000">
            <w:pPr>
              <w:numPr>
                <w:ilvl w:val="0"/>
                <w:numId w:val="1"/>
              </w:numPr>
              <w:rPr>
                <w:rFonts w:ascii="Times New Roman" w:eastAsia="Times New Roman" w:hAnsi="Times New Roman" w:cs="Times New Roman"/>
                <w:sz w:val="24"/>
                <w:szCs w:val="24"/>
              </w:rPr>
            </w:pP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r,p,y</m:t>
                  </m:r>
                </m:sub>
              </m:sSub>
              <m:r>
                <w:rPr>
                  <w:rFonts w:ascii="Cambria Math" w:eastAsia="Cambria Math" w:hAnsi="Cambria Math" w:cs="Times New Roman"/>
                  <w:sz w:val="24"/>
                  <w:szCs w:val="24"/>
                </w:rPr>
                <m:t>∼normal(0.5, 0.1)</m:t>
              </m:r>
              <m:r>
                <w:ins w:id="27" w:author="Megan Feddern" w:date="2024-06-25T15:24:00Z">
                  <m:rPr>
                    <m:sty m:val="p"/>
                  </m:rPr>
                  <w:rPr>
                    <w:rFonts w:ascii="Cambria Math" w:hAnsi="Cambria Math"/>
                    <w:color w:val="000000"/>
                  </w:rPr>
                  <m:t>[0, ]</m:t>
                </w:ins>
              </m:r>
            </m:oMath>
          </w:p>
          <w:p w14:paraId="41B656DF" w14:textId="0F79E4DC"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1.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s,p,y</m:t>
                  </m:r>
                </m:sub>
              </m:sSub>
              <m:r>
                <w:rPr>
                  <w:rFonts w:ascii="Cambria Math" w:eastAsia="Cambria Math" w:hAnsi="Cambria Math" w:cs="Times New Roman"/>
                  <w:sz w:val="24"/>
                  <w:szCs w:val="24"/>
                </w:rPr>
                <m:t>∼normal(0.25, 0.0.5)</m:t>
              </m:r>
              <m:r>
                <w:ins w:id="28" w:author="Megan Feddern" w:date="2024-06-25T15:24:00Z">
                  <m:rPr>
                    <m:sty m:val="p"/>
                  </m:rPr>
                  <w:rPr>
                    <w:rFonts w:ascii="Cambria Math" w:hAnsi="Cambria Math"/>
                    <w:color w:val="000000"/>
                  </w:rPr>
                  <m:t>[0, ]</m:t>
                </w:ins>
              </m:r>
            </m:oMath>
          </w:p>
        </w:tc>
      </w:tr>
      <w:tr w:rsidR="00764C3C" w14:paraId="26EDE7D1" w14:textId="77777777">
        <w:tc>
          <w:tcPr>
            <w:tcW w:w="3240" w:type="dxa"/>
            <w:shd w:val="clear" w:color="auto" w:fill="auto"/>
            <w:tcMar>
              <w:top w:w="100" w:type="dxa"/>
              <w:left w:w="100" w:type="dxa"/>
              <w:bottom w:w="100" w:type="dxa"/>
              <w:right w:w="100" w:type="dxa"/>
            </w:tcMar>
          </w:tcPr>
          <w:p w14:paraId="372948F9" w14:textId="77777777" w:rsidR="00764C3C" w:rsidRPr="007C5F03" w:rsidRDefault="00000000">
            <w:pPr>
              <w:widowControl w:val="0"/>
              <w:numPr>
                <w:ilvl w:val="0"/>
                <w:numId w:val="2"/>
              </w:num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Linear Error 2</w:t>
            </w:r>
          </w:p>
        </w:tc>
        <w:tc>
          <w:tcPr>
            <w:tcW w:w="3240" w:type="dxa"/>
            <w:shd w:val="clear" w:color="auto" w:fill="auto"/>
            <w:tcMar>
              <w:top w:w="100" w:type="dxa"/>
              <w:left w:w="100" w:type="dxa"/>
              <w:bottom w:w="100" w:type="dxa"/>
              <w:right w:w="100" w:type="dxa"/>
            </w:tcMar>
          </w:tcPr>
          <w:p w14:paraId="45E15358"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Linear </w:t>
            </w:r>
          </w:p>
          <w:p w14:paraId="70473D78"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Equation 1</w:t>
            </w:r>
          </w:p>
        </w:tc>
        <w:tc>
          <w:tcPr>
            <w:tcW w:w="2490" w:type="dxa"/>
            <w:shd w:val="clear" w:color="auto" w:fill="auto"/>
            <w:tcMar>
              <w:top w:w="100" w:type="dxa"/>
              <w:left w:w="100" w:type="dxa"/>
              <w:bottom w:w="100" w:type="dxa"/>
              <w:right w:w="100" w:type="dxa"/>
            </w:tcMar>
          </w:tcPr>
          <w:p w14:paraId="780E1103" w14:textId="77777777" w:rsidR="00764C3C" w:rsidRPr="007C5F03" w:rsidRDefault="00000000">
            <w:pPr>
              <w:jc w:val="center"/>
              <w:rPr>
                <w:rFonts w:ascii="Times New Roman" w:eastAsia="Cambria Math" w:hAnsi="Times New Roman" w:cs="Times New Roman"/>
                <w:sz w:val="24"/>
                <w:szCs w:val="24"/>
              </w:rPr>
            </w:pPr>
            <m:oMathPara>
              <m:oMath>
                <m:sSub>
                  <m:sSubPr>
                    <m:ctrlPr>
                      <w:rPr>
                        <w:rFonts w:ascii="Cambria Math" w:eastAsia="Cambria Math" w:hAnsi="Cambria Math" w:cs="Times New Roman"/>
                        <w:sz w:val="24"/>
                        <w:szCs w:val="24"/>
                      </w:rPr>
                    </m:ctrlPr>
                  </m:sSubPr>
                  <m:e>
                    <m:r>
                      <w:rPr>
                        <w:rFonts w:ascii="Cambria Math" w:hAnsi="Cambria Math" w:cs="Times New Roman"/>
                        <w:sz w:val="24"/>
                        <w:szCs w:val="24"/>
                      </w:rPr>
                      <m:t>θ</m:t>
                    </m:r>
                  </m:e>
                  <m:sub>
                    <m:r>
                      <w:rPr>
                        <w:rFonts w:ascii="Cambria Math" w:eastAsia="Cambria Math" w:hAnsi="Cambria Math" w:cs="Times New Roman"/>
                        <w:sz w:val="24"/>
                        <w:szCs w:val="24"/>
                      </w:rPr>
                      <m:t>p,c</m:t>
                    </m:r>
                  </m:sub>
                </m:sSub>
              </m:oMath>
            </m:oMathPara>
          </w:p>
        </w:tc>
        <w:tc>
          <w:tcPr>
            <w:tcW w:w="3990" w:type="dxa"/>
            <w:shd w:val="clear" w:color="auto" w:fill="auto"/>
            <w:tcMar>
              <w:top w:w="100" w:type="dxa"/>
              <w:left w:w="100" w:type="dxa"/>
              <w:bottom w:w="100" w:type="dxa"/>
              <w:right w:w="100" w:type="dxa"/>
            </w:tcMar>
          </w:tcPr>
          <w:p w14:paraId="4EAF99FF" w14:textId="28B1BFE1"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2.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r,p,y</m:t>
                  </m:r>
                </m:sub>
              </m:sSub>
              <m:r>
                <w:rPr>
                  <w:rFonts w:ascii="Cambria Math" w:eastAsia="Cambria Math" w:hAnsi="Cambria Math" w:cs="Times New Roman"/>
                  <w:sz w:val="24"/>
                  <w:szCs w:val="24"/>
                </w:rPr>
                <m:t>∼normal(1.25, 0.2)</m:t>
              </m:r>
              <m:r>
                <w:ins w:id="29" w:author="Megan Feddern" w:date="2024-06-25T15:24:00Z">
                  <m:rPr>
                    <m:sty m:val="p"/>
                  </m:rPr>
                  <w:rPr>
                    <w:rFonts w:ascii="Cambria Math" w:hAnsi="Cambria Math"/>
                    <w:color w:val="000000"/>
                  </w:rPr>
                  <m:t>[0, ]</m:t>
                </w:ins>
              </m:r>
            </m:oMath>
          </w:p>
          <w:p w14:paraId="41B3B9DB" w14:textId="047479E7"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2.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s,p,y</m:t>
                  </m:r>
                </m:sub>
              </m:sSub>
              <m:r>
                <w:rPr>
                  <w:rFonts w:ascii="Cambria Math" w:eastAsia="Cambria Math" w:hAnsi="Cambria Math" w:cs="Times New Roman"/>
                  <w:sz w:val="24"/>
                  <w:szCs w:val="24"/>
                </w:rPr>
                <m:t>∼normal(0.75, 0.1)</m:t>
              </m:r>
              <m:r>
                <w:ins w:id="30" w:author="Megan Feddern" w:date="2024-06-25T15:24:00Z">
                  <m:rPr>
                    <m:sty m:val="p"/>
                  </m:rPr>
                  <w:rPr>
                    <w:rFonts w:ascii="Cambria Math" w:hAnsi="Cambria Math"/>
                    <w:color w:val="000000"/>
                  </w:rPr>
                  <m:t>[0, ]</m:t>
                </w:ins>
              </m:r>
            </m:oMath>
          </w:p>
        </w:tc>
      </w:tr>
      <w:tr w:rsidR="00764C3C" w14:paraId="03C5CF0A" w14:textId="77777777">
        <w:tc>
          <w:tcPr>
            <w:tcW w:w="3240" w:type="dxa"/>
            <w:shd w:val="clear" w:color="auto" w:fill="auto"/>
            <w:tcMar>
              <w:top w:w="100" w:type="dxa"/>
              <w:left w:w="100" w:type="dxa"/>
              <w:bottom w:w="100" w:type="dxa"/>
              <w:right w:w="100" w:type="dxa"/>
            </w:tcMar>
          </w:tcPr>
          <w:p w14:paraId="0FE30DED" w14:textId="77777777" w:rsidR="00764C3C" w:rsidRPr="007C5F03" w:rsidRDefault="00000000">
            <w:pPr>
              <w:widowControl w:val="0"/>
              <w:numPr>
                <w:ilvl w:val="0"/>
                <w:numId w:val="2"/>
              </w:num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Linear Error 3</w:t>
            </w:r>
          </w:p>
        </w:tc>
        <w:tc>
          <w:tcPr>
            <w:tcW w:w="3240" w:type="dxa"/>
            <w:shd w:val="clear" w:color="auto" w:fill="auto"/>
            <w:tcMar>
              <w:top w:w="100" w:type="dxa"/>
              <w:left w:w="100" w:type="dxa"/>
              <w:bottom w:w="100" w:type="dxa"/>
              <w:right w:w="100" w:type="dxa"/>
            </w:tcMar>
          </w:tcPr>
          <w:p w14:paraId="1499FE23"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Linear</w:t>
            </w:r>
          </w:p>
          <w:p w14:paraId="72B751AA" w14:textId="77777777" w:rsidR="00764C3C" w:rsidRPr="007C5F03" w:rsidRDefault="00000000">
            <w:pPr>
              <w:widowControl w:val="0"/>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Equation 1</w:t>
            </w:r>
          </w:p>
        </w:tc>
        <w:tc>
          <w:tcPr>
            <w:tcW w:w="2490" w:type="dxa"/>
            <w:shd w:val="clear" w:color="auto" w:fill="auto"/>
            <w:tcMar>
              <w:top w:w="100" w:type="dxa"/>
              <w:left w:w="100" w:type="dxa"/>
              <w:bottom w:w="100" w:type="dxa"/>
              <w:right w:w="100" w:type="dxa"/>
            </w:tcMar>
          </w:tcPr>
          <w:p w14:paraId="7DC4D580" w14:textId="77777777" w:rsidR="00764C3C" w:rsidRPr="007C5F03" w:rsidRDefault="00000000">
            <w:pPr>
              <w:jc w:val="center"/>
              <w:rPr>
                <w:rFonts w:ascii="Times New Roman" w:eastAsia="Cambria Math" w:hAnsi="Times New Roman" w:cs="Times New Roman"/>
                <w:sz w:val="24"/>
                <w:szCs w:val="24"/>
              </w:rPr>
            </w:pPr>
            <m:oMathPara>
              <m:oMath>
                <m:sSub>
                  <m:sSubPr>
                    <m:ctrlPr>
                      <w:rPr>
                        <w:rFonts w:ascii="Cambria Math" w:eastAsia="Cambria Math" w:hAnsi="Cambria Math" w:cs="Times New Roman"/>
                        <w:sz w:val="24"/>
                        <w:szCs w:val="24"/>
                      </w:rPr>
                    </m:ctrlPr>
                  </m:sSubPr>
                  <m:e>
                    <m:r>
                      <w:rPr>
                        <w:rFonts w:ascii="Cambria Math" w:hAnsi="Cambria Math" w:cs="Times New Roman"/>
                        <w:sz w:val="24"/>
                        <w:szCs w:val="24"/>
                      </w:rPr>
                      <m:t>θ</m:t>
                    </m:r>
                  </m:e>
                  <m:sub>
                    <m:r>
                      <w:rPr>
                        <w:rFonts w:ascii="Cambria Math" w:eastAsia="Cambria Math" w:hAnsi="Cambria Math" w:cs="Times New Roman"/>
                        <w:sz w:val="24"/>
                        <w:szCs w:val="24"/>
                      </w:rPr>
                      <m:t>p,c</m:t>
                    </m:r>
                  </m:sub>
                </m:sSub>
              </m:oMath>
            </m:oMathPara>
          </w:p>
        </w:tc>
        <w:tc>
          <w:tcPr>
            <w:tcW w:w="3990" w:type="dxa"/>
            <w:shd w:val="clear" w:color="auto" w:fill="auto"/>
            <w:tcMar>
              <w:top w:w="100" w:type="dxa"/>
              <w:left w:w="100" w:type="dxa"/>
              <w:bottom w:w="100" w:type="dxa"/>
              <w:right w:w="100" w:type="dxa"/>
            </w:tcMar>
          </w:tcPr>
          <w:p w14:paraId="033F7B2D" w14:textId="1143242D"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3.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r,p,y</m:t>
                  </m:r>
                </m:sub>
              </m:sSub>
              <m:r>
                <w:rPr>
                  <w:rFonts w:ascii="Cambria Math" w:eastAsia="Cambria Math" w:hAnsi="Cambria Math" w:cs="Times New Roman"/>
                  <w:sz w:val="24"/>
                  <w:szCs w:val="24"/>
                </w:rPr>
                <m:t>∼normal(1.5, 0.2)</m:t>
              </m:r>
              <m:r>
                <w:ins w:id="31" w:author="Megan Feddern" w:date="2024-06-25T15:25:00Z">
                  <m:rPr>
                    <m:sty m:val="p"/>
                  </m:rPr>
                  <w:rPr>
                    <w:rFonts w:ascii="Cambria Math" w:hAnsi="Cambria Math"/>
                    <w:color w:val="000000"/>
                  </w:rPr>
                  <m:t>[0, ]</m:t>
                </w:ins>
              </m:r>
            </m:oMath>
          </w:p>
          <w:p w14:paraId="35652193" w14:textId="45ADF2C0" w:rsidR="00764C3C" w:rsidRPr="007C5F03" w:rsidRDefault="00000000">
            <w:pPr>
              <w:jc w:val="center"/>
              <w:rPr>
                <w:rFonts w:ascii="Times New Roman" w:eastAsia="Times New Roman" w:hAnsi="Times New Roman" w:cs="Times New Roman"/>
                <w:sz w:val="24"/>
                <w:szCs w:val="24"/>
              </w:rPr>
            </w:pPr>
            <w:r w:rsidRPr="007C5F03">
              <w:rPr>
                <w:rFonts w:ascii="Times New Roman" w:eastAsia="Times New Roman" w:hAnsi="Times New Roman" w:cs="Times New Roman"/>
                <w:sz w:val="24"/>
                <w:szCs w:val="24"/>
              </w:rPr>
              <w:t xml:space="preserve">3. </w:t>
            </w:r>
            <m:oMath>
              <m:r>
                <w:rPr>
                  <w:rFonts w:ascii="Cambria Math" w:eastAsia="Cambria Math" w:hAnsi="Cambria Math" w:cs="Times New Roman"/>
                  <w:sz w:val="24"/>
                  <w:szCs w:val="24"/>
                </w:rPr>
                <m:t xml:space="preserve"> </m:t>
              </m:r>
              <m:sSub>
                <m:sSubPr>
                  <m:ctrlPr>
                    <w:rPr>
                      <w:rFonts w:ascii="Cambria Math" w:eastAsia="Cambria Math" w:hAnsi="Cambria Math" w:cs="Times New Roman"/>
                      <w:sz w:val="24"/>
                      <w:szCs w:val="24"/>
                    </w:rPr>
                  </m:ctrlPr>
                </m:sSubPr>
                <m:e>
                  <m:r>
                    <w:rPr>
                      <w:rFonts w:ascii="Cambria Math" w:eastAsia="Cambria Math" w:hAnsi="Cambria Math" w:cs="Times New Roman"/>
                      <w:sz w:val="24"/>
                      <w:szCs w:val="24"/>
                    </w:rPr>
                    <m:t>σ</m:t>
                  </m:r>
                </m:e>
                <m:sub>
                  <m:r>
                    <w:rPr>
                      <w:rFonts w:ascii="Cambria Math" w:eastAsia="Cambria Math" w:hAnsi="Cambria Math" w:cs="Times New Roman"/>
                      <w:sz w:val="24"/>
                      <w:szCs w:val="24"/>
                    </w:rPr>
                    <m:t>s,p,y</m:t>
                  </m:r>
                </m:sub>
              </m:sSub>
              <m:r>
                <w:rPr>
                  <w:rFonts w:ascii="Cambria Math" w:eastAsia="Cambria Math" w:hAnsi="Cambria Math" w:cs="Times New Roman"/>
                  <w:sz w:val="24"/>
                  <w:szCs w:val="24"/>
                </w:rPr>
                <m:t>∼normal(1, 0.1)</m:t>
              </m:r>
              <m:r>
                <w:ins w:id="32" w:author="Megan Feddern" w:date="2024-06-25T15:25:00Z">
                  <m:rPr>
                    <m:sty m:val="p"/>
                  </m:rPr>
                  <w:rPr>
                    <w:rFonts w:ascii="Cambria Math" w:hAnsi="Cambria Math"/>
                    <w:color w:val="000000"/>
                  </w:rPr>
                  <m:t>[0, ]</m:t>
                </w:ins>
              </m:r>
            </m:oMath>
          </w:p>
        </w:tc>
      </w:tr>
    </w:tbl>
    <w:p w14:paraId="56A45373" w14:textId="77777777" w:rsidR="00764C3C" w:rsidRDefault="00764C3C">
      <w:pPr>
        <w:rPr>
          <w:rFonts w:ascii="Times New Roman" w:eastAsia="Times New Roman" w:hAnsi="Times New Roman" w:cs="Times New Roman"/>
          <w:sz w:val="24"/>
          <w:szCs w:val="24"/>
        </w:rPr>
        <w:sectPr w:rsidR="00764C3C" w:rsidSect="00695EB6">
          <w:pgSz w:w="15840" w:h="12240" w:orient="landscape"/>
          <w:pgMar w:top="1440" w:right="1440" w:bottom="1440" w:left="1440" w:header="720" w:footer="720" w:gutter="0"/>
          <w:cols w:space="720"/>
        </w:sectPr>
      </w:pPr>
    </w:p>
    <w:p w14:paraId="7922520B" w14:textId="77777777" w:rsidR="00764C3C" w:rsidRDefault="00000000">
      <w:bookmarkStart w:id="33" w:name="_heading=h.26in1rg" w:colFirst="0" w:colLast="0"/>
      <w:bookmarkEnd w:id="33"/>
      <w:r>
        <w:rPr>
          <w:noProof/>
        </w:rPr>
        <w:lastRenderedPageBreak/>
        <w:drawing>
          <wp:inline distT="114300" distB="114300" distL="114300" distR="114300" wp14:anchorId="25AC70DA" wp14:editId="63721A0F">
            <wp:extent cx="8229600" cy="4114800"/>
            <wp:effectExtent l="0" t="0" r="0" b="0"/>
            <wp:docPr id="385806696" name="image4.jpg" descr="A group of diagrams showing different model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jpg" descr="A group of diagrams showing different models&#10;&#10;Description automatically generated with medium confidence"/>
                    <pic:cNvPicPr preferRelativeResize="0"/>
                  </pic:nvPicPr>
                  <pic:blipFill>
                    <a:blip r:embed="rId19"/>
                    <a:srcRect/>
                    <a:stretch>
                      <a:fillRect/>
                    </a:stretch>
                  </pic:blipFill>
                  <pic:spPr>
                    <a:xfrm>
                      <a:off x="0" y="0"/>
                      <a:ext cx="8229600" cy="4114800"/>
                    </a:xfrm>
                    <a:prstGeom prst="rect">
                      <a:avLst/>
                    </a:prstGeom>
                    <a:ln/>
                  </pic:spPr>
                </pic:pic>
              </a:graphicData>
            </a:graphic>
          </wp:inline>
        </w:drawing>
      </w:r>
      <w:r>
        <w:t xml:space="preserve"> </w:t>
      </w:r>
    </w:p>
    <w:p w14:paraId="34B26616" w14:textId="173C1A46" w:rsidR="00764C3C" w:rsidRDefault="00000000">
      <w:pPr>
        <w:pStyle w:val="Heading2"/>
        <w:spacing w:before="0" w:after="0" w:line="240" w:lineRule="auto"/>
        <w:rPr>
          <w:rFonts w:ascii="Times New Roman" w:eastAsia="Times New Roman" w:hAnsi="Times New Roman" w:cs="Times New Roman"/>
          <w:sz w:val="24"/>
          <w:szCs w:val="24"/>
        </w:rPr>
      </w:pPr>
      <w:bookmarkStart w:id="34" w:name="_Toc170387632"/>
      <w:r>
        <w:rPr>
          <w:rFonts w:ascii="Times New Roman" w:eastAsia="Times New Roman" w:hAnsi="Times New Roman" w:cs="Times New Roman"/>
          <w:sz w:val="24"/>
          <w:szCs w:val="24"/>
        </w:rPr>
        <w:t>Figure S4.</w:t>
      </w:r>
      <w:r w:rsidR="007C5F03">
        <w:rPr>
          <w:rFonts w:ascii="Times New Roman" w:eastAsia="Times New Roman" w:hAnsi="Times New Roman" w:cs="Times New Roman"/>
          <w:sz w:val="24"/>
          <w:szCs w:val="24"/>
        </w:rPr>
        <w:t xml:space="preserve"> </w:t>
      </w:r>
      <w:r w:rsidR="00D56312">
        <w:rPr>
          <w:rFonts w:ascii="Times New Roman" w:eastAsia="Times New Roman" w:hAnsi="Times New Roman" w:cs="Times New Roman"/>
          <w:sz w:val="24"/>
          <w:szCs w:val="24"/>
        </w:rPr>
        <w:t>Simulated Non-linear Relationships</w:t>
      </w:r>
      <w:bookmarkEnd w:id="34"/>
    </w:p>
    <w:p w14:paraId="3B0317A9"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Models 1-3 estimating linear (A. model 1, C. model 3), and nonlinear (B. model 2, power) and (D. model 3, quadratic) relationships. Green triangles are the true values for each coefficient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γ</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w:t>
      </w:r>
      <m:oMath>
        <m:sSub>
          <m:sSubPr>
            <m:ctrlPr>
              <w:rPr>
                <w:rFonts w:ascii="Cambria Math" w:eastAsia="Cambria Math" w:hAnsi="Cambria Math" w:cs="Cambria Math"/>
                <w:sz w:val="24"/>
                <w:szCs w:val="24"/>
              </w:rPr>
            </m:ctrlPr>
          </m:sSubPr>
          <m:e>
            <m:r>
              <w:rPr>
                <w:rFonts w:ascii="Cambria Math" w:hAnsi="Cambria Math"/>
              </w:rPr>
              <m:t>κ</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and blue points are the model estimated median of the posterior distribution for a given covariate. The inner tail represents the 80% credible interval, and the outer tail represents the 95% credible interval of the model posterior. </w:t>
      </w:r>
    </w:p>
    <w:p w14:paraId="00AF74AE" w14:textId="77777777" w:rsidR="00764C3C" w:rsidRDefault="00764C3C">
      <w:pPr>
        <w:rPr>
          <w:rFonts w:ascii="Times New Roman" w:eastAsia="Times New Roman" w:hAnsi="Times New Roman" w:cs="Times New Roman"/>
          <w:sz w:val="24"/>
          <w:szCs w:val="24"/>
        </w:rPr>
      </w:pPr>
    </w:p>
    <w:p w14:paraId="661BF939" w14:textId="77777777" w:rsidR="00764C3C" w:rsidRDefault="00764C3C">
      <w:pPr>
        <w:rPr>
          <w:rFonts w:ascii="Times New Roman" w:eastAsia="Times New Roman" w:hAnsi="Times New Roman" w:cs="Times New Roman"/>
          <w:sz w:val="24"/>
          <w:szCs w:val="24"/>
        </w:rPr>
      </w:pPr>
    </w:p>
    <w:p w14:paraId="5A34DA85" w14:textId="77777777" w:rsidR="00764C3C" w:rsidRDefault="00764C3C">
      <w:pPr>
        <w:jc w:val="center"/>
        <w:rPr>
          <w:rFonts w:ascii="Times New Roman" w:eastAsia="Times New Roman" w:hAnsi="Times New Roman" w:cs="Times New Roman"/>
          <w:sz w:val="24"/>
          <w:szCs w:val="24"/>
        </w:rPr>
      </w:pPr>
    </w:p>
    <w:p w14:paraId="38B00B51" w14:textId="77777777" w:rsidR="00764C3C" w:rsidRDefault="00000000" w:rsidP="00D56312">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B5E9A80" wp14:editId="635141ED">
            <wp:extent cx="7533249" cy="3636498"/>
            <wp:effectExtent l="0" t="0" r="0" b="0"/>
            <wp:docPr id="385806695" name="image6.jpg" descr="A diagram of a model&#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jpg" descr="A diagram of a model&#10;&#10;Description automatically generated with medium confidence"/>
                    <pic:cNvPicPr preferRelativeResize="0"/>
                  </pic:nvPicPr>
                  <pic:blipFill>
                    <a:blip r:embed="rId20"/>
                    <a:srcRect/>
                    <a:stretch>
                      <a:fillRect/>
                    </a:stretch>
                  </pic:blipFill>
                  <pic:spPr>
                    <a:xfrm>
                      <a:off x="0" y="0"/>
                      <a:ext cx="7555242" cy="3647114"/>
                    </a:xfrm>
                    <a:prstGeom prst="rect">
                      <a:avLst/>
                    </a:prstGeom>
                    <a:ln/>
                  </pic:spPr>
                </pic:pic>
              </a:graphicData>
            </a:graphic>
          </wp:inline>
        </w:drawing>
      </w:r>
    </w:p>
    <w:p w14:paraId="54AEE496" w14:textId="77777777" w:rsidR="00764C3C" w:rsidRDefault="00764C3C">
      <w:pPr>
        <w:rPr>
          <w:rFonts w:ascii="Times New Roman" w:eastAsia="Times New Roman" w:hAnsi="Times New Roman" w:cs="Times New Roman"/>
          <w:b/>
          <w:sz w:val="24"/>
          <w:szCs w:val="24"/>
        </w:rPr>
      </w:pPr>
    </w:p>
    <w:p w14:paraId="5484373E" w14:textId="27E0ED9B" w:rsidR="00764C3C" w:rsidRDefault="00000000">
      <w:pPr>
        <w:pStyle w:val="Heading2"/>
        <w:spacing w:before="0" w:after="0" w:line="240" w:lineRule="auto"/>
        <w:rPr>
          <w:rFonts w:ascii="Times New Roman" w:eastAsia="Times New Roman" w:hAnsi="Times New Roman" w:cs="Times New Roman"/>
          <w:sz w:val="24"/>
          <w:szCs w:val="24"/>
        </w:rPr>
      </w:pPr>
      <w:bookmarkStart w:id="35" w:name="_Toc170387633"/>
      <w:r>
        <w:rPr>
          <w:rFonts w:ascii="Times New Roman" w:eastAsia="Times New Roman" w:hAnsi="Times New Roman" w:cs="Times New Roman"/>
          <w:sz w:val="24"/>
          <w:szCs w:val="24"/>
        </w:rPr>
        <w:t>Figure S5.</w:t>
      </w:r>
      <w:r w:rsidR="00D56312">
        <w:rPr>
          <w:rFonts w:ascii="Times New Roman" w:eastAsia="Times New Roman" w:hAnsi="Times New Roman" w:cs="Times New Roman"/>
          <w:sz w:val="24"/>
          <w:szCs w:val="24"/>
        </w:rPr>
        <w:t xml:space="preserve"> Simulated Error Results</w:t>
      </w:r>
      <w:bookmarkEnd w:id="35"/>
    </w:p>
    <w:p w14:paraId="6F481CD0" w14:textId="77777777" w:rsidR="00764C3C" w:rsidRDefault="00000000">
      <w:pPr>
        <w:rPr>
          <w:rFonts w:ascii="Times New Roman" w:eastAsia="Times New Roman" w:hAnsi="Times New Roman" w:cs="Times New Roman"/>
          <w:color w:val="1C1D1E"/>
          <w:sz w:val="24"/>
          <w:szCs w:val="24"/>
          <w:highlight w:val="white"/>
        </w:rPr>
      </w:pPr>
      <w:r>
        <w:rPr>
          <w:rFonts w:ascii="Times New Roman" w:eastAsia="Times New Roman" w:hAnsi="Times New Roman" w:cs="Times New Roman"/>
          <w:sz w:val="24"/>
          <w:szCs w:val="24"/>
        </w:rPr>
        <w:t>Models 1, 4, and 5 estimating linear relationships to three covariates using three different error distributions. Green triangles are the true values for each coefficient (</w:t>
      </w:r>
      <m:oMath>
        <m:sSub>
          <m:sSubPr>
            <m:ctrlPr>
              <w:rPr>
                <w:rFonts w:ascii="Cambria Math" w:eastAsia="Cambria Math" w:hAnsi="Cambria Math" w:cs="Cambria Math"/>
                <w:sz w:val="24"/>
                <w:szCs w:val="24"/>
              </w:rPr>
            </m:ctrlPr>
          </m:sSubPr>
          <m:e>
            <m:r>
              <w:rPr>
                <w:rFonts w:ascii="Cambria Math" w:hAnsi="Cambria Math"/>
              </w:rPr>
              <m:t>θ</m:t>
            </m:r>
          </m:e>
          <m:sub>
            <m:r>
              <w:rPr>
                <w:rFonts w:ascii="Cambria Math" w:eastAsia="Cambria Math" w:hAnsi="Cambria Math" w:cs="Cambria Math"/>
                <w:sz w:val="24"/>
                <w:szCs w:val="24"/>
              </w:rPr>
              <m:t>p,c</m:t>
            </m:r>
          </m:sub>
        </m:sSub>
      </m:oMath>
      <w:r>
        <w:rPr>
          <w:rFonts w:ascii="Times New Roman" w:eastAsia="Times New Roman" w:hAnsi="Times New Roman" w:cs="Times New Roman"/>
          <w:sz w:val="24"/>
          <w:szCs w:val="24"/>
        </w:rPr>
        <w:t xml:space="preserve">) and blue points are the model estimated median of the posterior distribution for a given covariate. The inner tail represents the 80% credible interval, and the outer tail represents the 95% credible interval of the model posterior. </w:t>
      </w:r>
      <w:r>
        <w:rPr>
          <w:rFonts w:ascii="Times New Roman" w:eastAsia="Times New Roman" w:hAnsi="Times New Roman" w:cs="Times New Roman"/>
          <w:color w:val="1C1D1E"/>
          <w:sz w:val="24"/>
          <w:szCs w:val="24"/>
          <w:highlight w:val="white"/>
        </w:rPr>
        <w:t>Distributions that do not differ from 0 indicate type II error.</w:t>
      </w:r>
      <w:r>
        <w:br w:type="page"/>
      </w:r>
    </w:p>
    <w:p w14:paraId="3C8648DB"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7FF183C7" wp14:editId="6F595D34">
            <wp:extent cx="8229600" cy="4114800"/>
            <wp:effectExtent l="0" t="0" r="0" b="0"/>
            <wp:docPr id="385806698" name="image10.jpg" descr="A graph of covariate and covariate effec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graph of covariate and covariate effects&#10;&#10;Description automatically generated"/>
                    <pic:cNvPicPr preferRelativeResize="0"/>
                  </pic:nvPicPr>
                  <pic:blipFill>
                    <a:blip r:embed="rId21"/>
                    <a:srcRect/>
                    <a:stretch>
                      <a:fillRect/>
                    </a:stretch>
                  </pic:blipFill>
                  <pic:spPr>
                    <a:xfrm>
                      <a:off x="0" y="0"/>
                      <a:ext cx="8229600" cy="4114800"/>
                    </a:xfrm>
                    <a:prstGeom prst="rect">
                      <a:avLst/>
                    </a:prstGeom>
                    <a:ln/>
                  </pic:spPr>
                </pic:pic>
              </a:graphicData>
            </a:graphic>
          </wp:inline>
        </w:drawing>
      </w:r>
    </w:p>
    <w:p w14:paraId="06A5C59D" w14:textId="77777777" w:rsidR="00764C3C" w:rsidRDefault="00764C3C">
      <w:pPr>
        <w:rPr>
          <w:rFonts w:ascii="Times New Roman" w:eastAsia="Times New Roman" w:hAnsi="Times New Roman" w:cs="Times New Roman"/>
          <w:b/>
          <w:sz w:val="24"/>
          <w:szCs w:val="24"/>
        </w:rPr>
      </w:pPr>
    </w:p>
    <w:p w14:paraId="209AD986" w14:textId="6CCBD686" w:rsidR="00764C3C" w:rsidRDefault="00000000">
      <w:pPr>
        <w:pStyle w:val="Heading2"/>
        <w:spacing w:before="0" w:after="0" w:line="240" w:lineRule="auto"/>
        <w:rPr>
          <w:rFonts w:ascii="Times New Roman" w:eastAsia="Times New Roman" w:hAnsi="Times New Roman" w:cs="Times New Roman"/>
          <w:sz w:val="24"/>
          <w:szCs w:val="24"/>
        </w:rPr>
      </w:pPr>
      <w:bookmarkStart w:id="36" w:name="_Toc170387634"/>
      <w:r>
        <w:rPr>
          <w:rFonts w:ascii="Times New Roman" w:eastAsia="Times New Roman" w:hAnsi="Times New Roman" w:cs="Times New Roman"/>
          <w:sz w:val="24"/>
          <w:szCs w:val="24"/>
        </w:rPr>
        <w:t>Figure S6.</w:t>
      </w:r>
      <w:r w:rsidR="00D56312">
        <w:rPr>
          <w:rFonts w:ascii="Times New Roman" w:eastAsia="Times New Roman" w:hAnsi="Times New Roman" w:cs="Times New Roman"/>
          <w:sz w:val="24"/>
          <w:szCs w:val="24"/>
        </w:rPr>
        <w:t xml:space="preserve"> Simulated Null Covariate Results</w:t>
      </w:r>
      <w:bookmarkEnd w:id="36"/>
    </w:p>
    <w:p w14:paraId="6F97BA13" w14:textId="71EDFA56" w:rsidR="00764C3C" w:rsidRDefault="00000000">
      <w:pPr>
        <w:rPr>
          <w:rFonts w:ascii="Times New Roman" w:eastAsia="Times New Roman" w:hAnsi="Times New Roman" w:cs="Times New Roman"/>
          <w:color w:val="1C1D1E"/>
          <w:sz w:val="24"/>
          <w:szCs w:val="24"/>
          <w:highlight w:val="white"/>
        </w:rPr>
        <w:sectPr w:rsidR="00764C3C" w:rsidSect="00695EB6">
          <w:pgSz w:w="15840" w:h="12240" w:orient="landscape"/>
          <w:pgMar w:top="1440" w:right="1440" w:bottom="1440" w:left="1440" w:header="720" w:footer="720" w:gutter="0"/>
          <w:cols w:space="720"/>
        </w:sectPr>
      </w:pPr>
      <w:r>
        <w:rPr>
          <w:rFonts w:ascii="Times New Roman" w:eastAsia="Times New Roman" w:hAnsi="Times New Roman" w:cs="Times New Roman"/>
          <w:color w:val="1C1D1E"/>
          <w:sz w:val="24"/>
          <w:szCs w:val="24"/>
          <w:highlight w:val="white"/>
        </w:rPr>
        <w:t xml:space="preserve">Regional mean effects of simulated null covariates on </w:t>
      </w:r>
      <w:r w:rsidR="000713A6">
        <w:rPr>
          <w:rFonts w:ascii="Times New Roman" w:eastAsia="Times New Roman" w:hAnsi="Times New Roman" w:cs="Times New Roman"/>
          <w:color w:val="1C1D1E"/>
          <w:sz w:val="24"/>
          <w:szCs w:val="24"/>
          <w:highlight w:val="white"/>
        </w:rPr>
        <w:t xml:space="preserve">a single simulated </w:t>
      </w:r>
      <w:r>
        <w:rPr>
          <w:rFonts w:ascii="Times New Roman" w:eastAsia="Times New Roman" w:hAnsi="Times New Roman" w:cs="Times New Roman"/>
          <w:color w:val="1C1D1E"/>
          <w:sz w:val="24"/>
          <w:szCs w:val="24"/>
          <w:highlight w:val="white"/>
        </w:rPr>
        <w:t>Chinook salmon population productivity (log recruits per spawner). Points describe the median estimated effect of each null covariate on productivity (</w:t>
      </w:r>
      <w:proofErr w:type="spellStart"/>
      <w:proofErr w:type="gramStart"/>
      <w:r>
        <w:rPr>
          <w:rFonts w:ascii="Times New Roman" w:eastAsia="Times New Roman" w:hAnsi="Times New Roman" w:cs="Times New Roman"/>
          <w:sz w:val="24"/>
          <w:szCs w:val="24"/>
        </w:rPr>
        <w:t>μ</w:t>
      </w:r>
      <w:r>
        <w:rPr>
          <w:rFonts w:ascii="Times New Roman" w:eastAsia="Times New Roman" w:hAnsi="Times New Roman" w:cs="Times New Roman"/>
          <w:sz w:val="24"/>
          <w:szCs w:val="24"/>
          <w:vertAlign w:val="subscript"/>
        </w:rPr>
        <w:t>θ,c</w:t>
      </w:r>
      <w:proofErr w:type="spellEnd"/>
      <w:proofErr w:type="gramEnd"/>
      <w:r>
        <w:rPr>
          <w:rFonts w:ascii="Times New Roman" w:eastAsia="Times New Roman" w:hAnsi="Times New Roman" w:cs="Times New Roman"/>
          <w:color w:val="1C1D1E"/>
          <w:sz w:val="24"/>
          <w:szCs w:val="24"/>
          <w:highlight w:val="white"/>
        </w:rPr>
        <w:t>) , while the thick colored and thin black lines describe the uncertainty (50% and 95% credible intervals, respectively). The black line centered at zero represents the true simulated effect on productivity. Distributions that differ from 0 indicate spurious correlations with null covariates indicative of type I error.</w:t>
      </w:r>
    </w:p>
    <w:p w14:paraId="2ACA6749" w14:textId="77777777" w:rsidR="00764C3C" w:rsidRDefault="00000000">
      <w:pPr>
        <w:pStyle w:val="Heading1"/>
        <w:rPr>
          <w:rFonts w:ascii="Times New Roman" w:eastAsia="Times New Roman" w:hAnsi="Times New Roman" w:cs="Times New Roman"/>
          <w:sz w:val="28"/>
          <w:szCs w:val="28"/>
        </w:rPr>
      </w:pPr>
      <w:bookmarkStart w:id="37" w:name="_Toc170387635"/>
      <w:r>
        <w:rPr>
          <w:rFonts w:ascii="Times New Roman" w:eastAsia="Times New Roman" w:hAnsi="Times New Roman" w:cs="Times New Roman"/>
          <w:b/>
          <w:sz w:val="28"/>
          <w:szCs w:val="28"/>
        </w:rPr>
        <w:lastRenderedPageBreak/>
        <w:t>Appendix S3:</w:t>
      </w:r>
      <w:r>
        <w:rPr>
          <w:rFonts w:ascii="Times New Roman" w:eastAsia="Times New Roman" w:hAnsi="Times New Roman" w:cs="Times New Roman"/>
          <w:sz w:val="28"/>
          <w:szCs w:val="28"/>
        </w:rPr>
        <w:t xml:space="preserve"> Dynamic factor analysis to combine covariate data</w:t>
      </w:r>
      <w:bookmarkEnd w:id="37"/>
    </w:p>
    <w:p w14:paraId="31E92314" w14:textId="77777777" w:rsidR="00764C3C" w:rsidRDefault="00000000">
      <w:pPr>
        <w:ind w:firstLine="720"/>
        <w:rPr>
          <w:rFonts w:ascii="Times New Roman" w:eastAsia="Times New Roman" w:hAnsi="Times New Roman" w:cs="Times New Roman"/>
          <w:sz w:val="24"/>
          <w:szCs w:val="24"/>
        </w:rPr>
      </w:pPr>
      <w:bookmarkStart w:id="38" w:name="_heading=h.2jxsxqh" w:colFirst="0" w:colLast="0"/>
      <w:bookmarkEnd w:id="38"/>
      <w:r>
        <w:rPr>
          <w:rFonts w:ascii="Times New Roman" w:eastAsia="Times New Roman" w:hAnsi="Times New Roman" w:cs="Times New Roman"/>
          <w:sz w:val="24"/>
          <w:szCs w:val="24"/>
        </w:rPr>
        <w:t>Dynamic factor analyses (DFA) were fit to two covariate datasets to generate indices of overall regional temporal trends in marine interactions/competitors and Chinook salmon body size. DFA is commonly applied in ecology and has been used to identify patterns of oceanographic variability that drive Pacific salmon stocks (</w:t>
      </w:r>
      <w:proofErr w:type="spellStart"/>
      <w:r>
        <w:rPr>
          <w:rFonts w:ascii="Times New Roman" w:eastAsia="Times New Roman" w:hAnsi="Times New Roman" w:cs="Times New Roman"/>
          <w:sz w:val="24"/>
          <w:szCs w:val="24"/>
        </w:rPr>
        <w:t>Stachura</w:t>
      </w:r>
      <w:proofErr w:type="spellEnd"/>
      <w:r>
        <w:rPr>
          <w:rFonts w:ascii="Times New Roman" w:eastAsia="Times New Roman" w:hAnsi="Times New Roman" w:cs="Times New Roman"/>
          <w:sz w:val="24"/>
          <w:szCs w:val="24"/>
        </w:rPr>
        <w:t xml:space="preserve"> et al. 2014) and environmental drivers and stock structure of Chinook salmon (Jorgenson et al. 2016, </w:t>
      </w:r>
      <w:proofErr w:type="spellStart"/>
      <w:r>
        <w:rPr>
          <w:rFonts w:ascii="Times New Roman" w:eastAsia="Times New Roman" w:hAnsi="Times New Roman" w:cs="Times New Roman"/>
          <w:sz w:val="24"/>
          <w:szCs w:val="24"/>
        </w:rPr>
        <w:t>Ohlbereger</w:t>
      </w:r>
      <w:proofErr w:type="spellEnd"/>
      <w:r>
        <w:rPr>
          <w:rFonts w:ascii="Times New Roman" w:eastAsia="Times New Roman" w:hAnsi="Times New Roman" w:cs="Times New Roman"/>
          <w:sz w:val="24"/>
          <w:szCs w:val="24"/>
        </w:rPr>
        <w:t xml:space="preserve"> et al. 2016). This approach is a dimension reduction technique that identifies common processes underlying a set of time series and estimates loadings (coefficients) for the strength of the relationship of each time series on the trend. The underlying model in DFA treats observed data as linear combinations of latent unobservable "trends" which are modeled as a random walk (</w:t>
      </w:r>
      <w:proofErr w:type="spellStart"/>
      <w:r>
        <w:rPr>
          <w:rFonts w:ascii="Times New Roman" w:eastAsia="Times New Roman" w:hAnsi="Times New Roman" w:cs="Times New Roman"/>
          <w:sz w:val="24"/>
          <w:szCs w:val="24"/>
        </w:rPr>
        <w:t>Zuur</w:t>
      </w:r>
      <w:proofErr w:type="spellEnd"/>
      <w:r>
        <w:rPr>
          <w:rFonts w:ascii="Times New Roman" w:eastAsia="Times New Roman" w:hAnsi="Times New Roman" w:cs="Times New Roman"/>
          <w:sz w:val="24"/>
          <w:szCs w:val="24"/>
        </w:rPr>
        <w:t xml:space="preserve"> et al. 2003). Latent variables are weighted based on the portion of temporal variation they explain where time series for female body size and marine competitor abundance, </w:t>
      </w:r>
      <w:r>
        <w:rPr>
          <w:rFonts w:ascii="Times New Roman" w:eastAsia="Times New Roman" w:hAnsi="Times New Roman" w:cs="Times New Roman"/>
          <w:b/>
          <w:sz w:val="24"/>
          <w:szCs w:val="24"/>
        </w:rPr>
        <w:t>y</w:t>
      </w:r>
      <w:r>
        <w:rPr>
          <w:rFonts w:ascii="Times New Roman" w:eastAsia="Times New Roman" w:hAnsi="Times New Roman" w:cs="Times New Roman"/>
          <w:b/>
          <w:i/>
          <w:sz w:val="24"/>
          <w:szCs w:val="24"/>
          <w:vertAlign w:val="subscript"/>
        </w:rPr>
        <w:t>,</w:t>
      </w:r>
      <w:r>
        <w:rPr>
          <w:rFonts w:ascii="Times New Roman" w:eastAsia="Times New Roman" w:hAnsi="Times New Roman" w:cs="Times New Roman"/>
          <w:sz w:val="24"/>
          <w:szCs w:val="24"/>
        </w:rPr>
        <w:t xml:space="preserve"> were modeled as linear combinations of latent trends (</w:t>
      </w: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with observation errors (</w:t>
      </w:r>
      <m:oMath>
        <m:r>
          <w:rPr>
            <w:rFonts w:ascii="Cambria Math" w:eastAsia="Cambria Math" w:hAnsi="Cambria Math" w:cs="Cambria Math"/>
            <w:sz w:val="24"/>
            <w:szCs w:val="24"/>
          </w:rPr>
          <m:t>v</m:t>
        </m:r>
      </m:oMath>
      <w:r>
        <w:rPr>
          <w:rFonts w:ascii="Times New Roman" w:eastAsia="Times New Roman" w:hAnsi="Times New Roman" w:cs="Times New Roman"/>
          <w:sz w:val="24"/>
          <w:szCs w:val="24"/>
        </w:rPr>
        <w:t xml:space="preserve">): </w:t>
      </w:r>
    </w:p>
    <w:p w14:paraId="57F37BA6" w14:textId="77777777" w:rsidR="00764C3C" w:rsidRDefault="00764C3C">
      <w:pPr>
        <w:rPr>
          <w:rFonts w:ascii="Times New Roman" w:eastAsia="Times New Roman" w:hAnsi="Times New Roman" w:cs="Times New Roman"/>
          <w:sz w:val="24"/>
          <w:szCs w:val="24"/>
        </w:rPr>
      </w:pPr>
    </w:p>
    <w:p w14:paraId="32DB70CA" w14:textId="77777777" w:rsidR="00764C3C"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S4.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y</m:t>
            </m:r>
          </m:e>
          <m:sub>
            <m:r>
              <w:rPr>
                <w:rFonts w:ascii="Cambria Math" w:eastAsia="Cambria Math" w:hAnsi="Cambria Math" w:cs="Cambria Math"/>
                <w:sz w:val="24"/>
                <w:szCs w:val="24"/>
              </w:rPr>
              <m:t>t</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Zx</m:t>
            </m:r>
          </m:e>
          <m:sub>
            <m:r>
              <w:rPr>
                <w:rFonts w:ascii="Cambria Math" w:eastAsia="Cambria Math" w:hAnsi="Cambria Math" w:cs="Cambria Math"/>
                <w:sz w:val="24"/>
                <w:szCs w:val="24"/>
              </w:rPr>
              <m:t xml:space="preserve">t </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 xml:space="preserve">t </m:t>
            </m:r>
          </m:sub>
        </m:sSub>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where</w:t>
      </w:r>
      <w:proofErr w:type="gramEnd"/>
    </w:p>
    <w:p w14:paraId="2782B4EC" w14:textId="77777777" w:rsidR="00764C3C"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v</m:t>
              </m:r>
            </m:e>
            <m:sub>
              <m:r>
                <w:rPr>
                  <w:rFonts w:ascii="Cambria Math" w:eastAsia="Cambria Math" w:hAnsi="Cambria Math" w:cs="Cambria Math"/>
                  <w:sz w:val="24"/>
                  <w:szCs w:val="24"/>
                </w:rPr>
                <m:t xml:space="preserve">t </m:t>
              </m:r>
            </m:sub>
          </m:sSub>
          <m:r>
            <w:rPr>
              <w:rFonts w:ascii="Cambria Math" w:eastAsia="Cambria Math" w:hAnsi="Cambria Math" w:cs="Cambria Math"/>
              <w:sz w:val="24"/>
              <w:szCs w:val="24"/>
            </w:rPr>
            <m:t>~ MVN(0,R)</m:t>
          </m:r>
        </m:oMath>
      </m:oMathPara>
    </w:p>
    <w:p w14:paraId="5C639CC5" w14:textId="77777777" w:rsidR="00764C3C" w:rsidRDefault="00764C3C">
      <w:pPr>
        <w:jc w:val="center"/>
        <w:rPr>
          <w:rFonts w:ascii="Times New Roman" w:eastAsia="Times New Roman" w:hAnsi="Times New Roman" w:cs="Times New Roman"/>
          <w:sz w:val="24"/>
          <w:szCs w:val="24"/>
        </w:rPr>
      </w:pPr>
    </w:p>
    <w:p w14:paraId="74822601"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Z </w:t>
      </w:r>
      <w:r>
        <w:rPr>
          <w:rFonts w:ascii="Times New Roman" w:eastAsia="Times New Roman" w:hAnsi="Times New Roman" w:cs="Times New Roman"/>
          <w:sz w:val="24"/>
          <w:szCs w:val="24"/>
        </w:rPr>
        <w:t xml:space="preserve">is a matrix of factor loadings on the latent trends. The observation equation assumes the time series have a mean of 0 and that the errors are normally distributed (MVN: multivariate normal) with mean zero and variance-covariance matrix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The latent trends (</w:t>
      </w:r>
      <w:r>
        <w:rPr>
          <w:rFonts w:ascii="Times New Roman" w:eastAsia="Times New Roman" w:hAnsi="Times New Roman" w:cs="Times New Roman"/>
          <w:b/>
          <w:sz w:val="24"/>
          <w:szCs w:val="24"/>
        </w:rPr>
        <w:t>x</w:t>
      </w:r>
      <w:r>
        <w:rPr>
          <w:rFonts w:ascii="Times New Roman" w:eastAsia="Times New Roman" w:hAnsi="Times New Roman" w:cs="Times New Roman"/>
          <w:sz w:val="24"/>
          <w:szCs w:val="24"/>
        </w:rPr>
        <w:t>) are modeled as a random walk with process error (</w:t>
      </w:r>
      <w:r>
        <w:rPr>
          <w:rFonts w:ascii="Times New Roman" w:eastAsia="Times New Roman" w:hAnsi="Times New Roman" w:cs="Times New Roman"/>
          <w:b/>
          <w:sz w:val="24"/>
          <w:szCs w:val="24"/>
        </w:rPr>
        <w:t>w</w:t>
      </w:r>
      <w:r>
        <w:rPr>
          <w:rFonts w:ascii="Times New Roman" w:eastAsia="Times New Roman" w:hAnsi="Times New Roman" w:cs="Times New Roman"/>
          <w:sz w:val="24"/>
          <w:szCs w:val="24"/>
        </w:rPr>
        <w:t xml:space="preserve">): </w:t>
      </w:r>
    </w:p>
    <w:p w14:paraId="3FF8D88B" w14:textId="77777777" w:rsidR="00764C3C" w:rsidRDefault="00764C3C">
      <w:pPr>
        <w:rPr>
          <w:rFonts w:ascii="Times New Roman" w:eastAsia="Times New Roman" w:hAnsi="Times New Roman" w:cs="Times New Roman"/>
          <w:sz w:val="24"/>
          <w:szCs w:val="24"/>
        </w:rPr>
      </w:pPr>
    </w:p>
    <w:p w14:paraId="489820CA" w14:textId="77777777" w:rsidR="00764C3C" w:rsidRDefault="00000000">
      <w:pPr>
        <w:ind w:left="7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S5.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 xml:space="preserve">t </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x</m:t>
            </m:r>
          </m:e>
          <m:sub>
            <m:r>
              <w:rPr>
                <w:rFonts w:ascii="Cambria Math" w:eastAsia="Cambria Math" w:hAnsi="Cambria Math" w:cs="Cambria Math"/>
                <w:sz w:val="24"/>
                <w:szCs w:val="24"/>
              </w:rPr>
              <m:t xml:space="preserve">t-1 </m:t>
            </m:r>
          </m:sub>
        </m:sSub>
        <m:r>
          <w:rPr>
            <w:rFonts w:ascii="Cambria Math" w:eastAsia="Cambria Math" w:hAnsi="Cambria Math" w:cs="Cambria Math"/>
            <w:sz w:val="24"/>
            <w:szCs w:val="24"/>
          </w:rPr>
          <m:t xml:space="preserve">+ </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 xml:space="preserve">t </m:t>
            </m:r>
          </m:sub>
        </m:sSub>
        <m:r>
          <w:rPr>
            <w:rFonts w:ascii="Cambria Math" w:eastAsia="Cambria Math" w:hAnsi="Cambria Math" w:cs="Cambria Math"/>
            <w:sz w:val="24"/>
            <w:szCs w:val="24"/>
          </w:rPr>
          <m:t>,</m:t>
        </m:r>
      </m:oMath>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where</w:t>
      </w:r>
      <w:proofErr w:type="gramEnd"/>
    </w:p>
    <w:p w14:paraId="0F2ECC7D" w14:textId="77777777" w:rsidR="00764C3C" w:rsidRDefault="00000000">
      <w:pPr>
        <w:jc w:val="center"/>
        <w:rPr>
          <w:rFonts w:ascii="Cambria Math" w:eastAsia="Cambria Math" w:hAnsi="Cambria Math" w:cs="Cambria Math"/>
          <w:sz w:val="24"/>
          <w:szCs w:val="24"/>
        </w:rPr>
      </w:pPr>
      <m:oMathPara>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w</m:t>
              </m:r>
            </m:e>
            <m:sub>
              <m:r>
                <w:rPr>
                  <w:rFonts w:ascii="Cambria Math" w:eastAsia="Cambria Math" w:hAnsi="Cambria Math" w:cs="Cambria Math"/>
                  <w:sz w:val="24"/>
                  <w:szCs w:val="24"/>
                </w:rPr>
                <m:t xml:space="preserve">t </m:t>
              </m:r>
            </m:sub>
          </m:sSub>
          <m:r>
            <w:rPr>
              <w:rFonts w:ascii="Cambria Math" w:eastAsia="Cambria Math" w:hAnsi="Cambria Math" w:cs="Cambria Math"/>
              <w:sz w:val="24"/>
              <w:szCs w:val="24"/>
            </w:rPr>
            <m:t>~ MVN(0,Q)</m:t>
          </m:r>
        </m:oMath>
      </m:oMathPara>
    </w:p>
    <w:p w14:paraId="1167887E" w14:textId="77777777" w:rsidR="00764C3C" w:rsidRDefault="00764C3C">
      <w:pPr>
        <w:rPr>
          <w:rFonts w:ascii="Times New Roman" w:eastAsia="Times New Roman" w:hAnsi="Times New Roman" w:cs="Times New Roman"/>
          <w:sz w:val="24"/>
          <w:szCs w:val="24"/>
        </w:rPr>
      </w:pPr>
    </w:p>
    <w:p w14:paraId="4BEBFC46"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Process error is assumed to be normally distributed with mean zero and variance-covariance matrix </w:t>
      </w:r>
      <w:r>
        <w:rPr>
          <w:rFonts w:ascii="Times New Roman" w:eastAsia="Times New Roman" w:hAnsi="Times New Roman" w:cs="Times New Roman"/>
          <w:b/>
          <w:sz w:val="24"/>
          <w:szCs w:val="24"/>
        </w:rPr>
        <w:t>Q</w:t>
      </w:r>
      <w:r>
        <w:rPr>
          <w:rFonts w:ascii="Times New Roman" w:eastAsia="Times New Roman" w:hAnsi="Times New Roman" w:cs="Times New Roman"/>
          <w:sz w:val="24"/>
          <w:szCs w:val="24"/>
        </w:rPr>
        <w:t>. Model parameters and states were estimated using the MARSS package (Holmes et al. 2012).</w:t>
      </w:r>
    </w:p>
    <w:p w14:paraId="3739F39B" w14:textId="77777777" w:rsidR="00764C3C" w:rsidRDefault="00000000">
      <w:pPr>
        <w:ind w:firstLine="720"/>
        <w:rPr>
          <w:rFonts w:ascii="Times New Roman" w:eastAsia="Times New Roman" w:hAnsi="Times New Roman" w:cs="Times New Roman"/>
          <w:sz w:val="24"/>
          <w:szCs w:val="24"/>
        </w:rPr>
      </w:pPr>
      <w:bookmarkStart w:id="39" w:name="_heading=h.z337ya" w:colFirst="0" w:colLast="0"/>
      <w:bookmarkEnd w:id="39"/>
      <w:r>
        <w:rPr>
          <w:rFonts w:ascii="Times New Roman" w:eastAsia="Times New Roman" w:hAnsi="Times New Roman" w:cs="Times New Roman"/>
          <w:sz w:val="24"/>
          <w:szCs w:val="24"/>
        </w:rPr>
        <w:t xml:space="preserve">Data of Chinook salmon body size were collated and archived in by Clark et al. (2018) and </w:t>
      </w:r>
      <w:proofErr w:type="spellStart"/>
      <w:r>
        <w:rPr>
          <w:rFonts w:ascii="Times New Roman" w:eastAsia="Times New Roman" w:hAnsi="Times New Roman" w:cs="Times New Roman"/>
          <w:sz w:val="24"/>
          <w:szCs w:val="24"/>
        </w:rPr>
        <w:t>Oke</w:t>
      </w:r>
      <w:proofErr w:type="spellEnd"/>
      <w:r>
        <w:rPr>
          <w:rFonts w:ascii="Times New Roman" w:eastAsia="Times New Roman" w:hAnsi="Times New Roman" w:cs="Times New Roman"/>
          <w:sz w:val="24"/>
          <w:szCs w:val="24"/>
        </w:rPr>
        <w:t xml:space="preserve"> et al. (2022) from age, sex, and length projects across Alaska and were updated from 2018 </w:t>
      </w:r>
      <w:proofErr w:type="gramStart"/>
      <w:r>
        <w:rPr>
          <w:rFonts w:ascii="Times New Roman" w:eastAsia="Times New Roman" w:hAnsi="Times New Roman" w:cs="Times New Roman"/>
          <w:sz w:val="24"/>
          <w:szCs w:val="24"/>
        </w:rPr>
        <w:t>-  2022</w:t>
      </w:r>
      <w:proofErr w:type="gramEnd"/>
      <w:r>
        <w:rPr>
          <w:rFonts w:ascii="Times New Roman" w:eastAsia="Times New Roman" w:hAnsi="Times New Roman" w:cs="Times New Roman"/>
          <w:sz w:val="24"/>
          <w:szCs w:val="24"/>
        </w:rPr>
        <w:t xml:space="preserve"> using the Alaska Department of Fish and Game Arctic-Yukon-Kuskokwim Database Management System. Observations for escapement only were included in this analysis, as they were deemed to be less impacted by gillnet size-selectivity (e.g., </w:t>
      </w:r>
      <w:proofErr w:type="spellStart"/>
      <w:r>
        <w:rPr>
          <w:rFonts w:ascii="Times New Roman" w:eastAsia="Times New Roman" w:hAnsi="Times New Roman" w:cs="Times New Roman"/>
          <w:sz w:val="24"/>
          <w:szCs w:val="24"/>
        </w:rPr>
        <w:t>Bromaghin</w:t>
      </w:r>
      <w:proofErr w:type="spellEnd"/>
      <w:r>
        <w:rPr>
          <w:rFonts w:ascii="Times New Roman" w:eastAsia="Times New Roman" w:hAnsi="Times New Roman" w:cs="Times New Roman"/>
          <w:sz w:val="24"/>
          <w:szCs w:val="24"/>
        </w:rPr>
        <w:t xml:space="preserve"> 2005) than observations from commercial, subsistence, and test fisheries. Time series that contained at least five years of data between 1980 and 2017 were identified for both the Yukon watershed and the Kuskokwim watershed and were updated with additional years of data 2018 - 2022 from the ADF&amp;G AYK Public Database Management System (note: these updated years were only used to plot trends in Figure 6). For the Kuskokwim and Yukon subregions, nine and 12 time series, respectively, were identified representing population-specific length measurements. Two </w:t>
      </w:r>
      <w:r>
        <w:rPr>
          <w:rFonts w:ascii="Times New Roman" w:eastAsia="Times New Roman" w:hAnsi="Times New Roman" w:cs="Times New Roman"/>
          <w:sz w:val="24"/>
          <w:szCs w:val="24"/>
        </w:rPr>
        <w:lastRenderedPageBreak/>
        <w:t xml:space="preserve">separate dynamic factor analyses were performed, one for each the Yukon and Kuskokwim subregions. The response variable </w:t>
      </w:r>
      <w:r>
        <w:rPr>
          <w:rFonts w:ascii="Times New Roman" w:eastAsia="Times New Roman" w:hAnsi="Times New Roman" w:cs="Times New Roman"/>
          <w:b/>
          <w:sz w:val="24"/>
          <w:szCs w:val="24"/>
        </w:rPr>
        <w:t>y</w:t>
      </w:r>
      <w:r>
        <w:rPr>
          <w:rFonts w:ascii="Times New Roman" w:eastAsia="Times New Roman" w:hAnsi="Times New Roman" w:cs="Times New Roman"/>
          <w:sz w:val="24"/>
          <w:szCs w:val="24"/>
        </w:rPr>
        <w:t xml:space="preserve"> was mean length of escaped Chinook salmon and these time series were standardized about a mean of 0 and a standard deviation of 1. This means 0 represents the long-term average Chinook salmon size across tributaries. Both analyses assumed that process error (</w:t>
      </w:r>
      <w:r>
        <w:rPr>
          <w:rFonts w:ascii="Times New Roman" w:eastAsia="Times New Roman" w:hAnsi="Times New Roman" w:cs="Times New Roman"/>
          <w:b/>
          <w:sz w:val="24"/>
          <w:szCs w:val="24"/>
        </w:rPr>
        <w:t>Q</w:t>
      </w:r>
      <w:r>
        <w:rPr>
          <w:rFonts w:ascii="Times New Roman" w:eastAsia="Times New Roman" w:hAnsi="Times New Roman" w:cs="Times New Roman"/>
          <w:sz w:val="24"/>
          <w:szCs w:val="24"/>
        </w:rPr>
        <w:t>) had equal variance and unequal covariance across tributaries and that observation error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had equal variance and covariance across tributaries.  </w:t>
      </w:r>
    </w:p>
    <w:p w14:paraId="4543438C" w14:textId="77777777" w:rsidR="00764C3C" w:rsidRDefault="00000000">
      <w:pPr>
        <w:ind w:firstLine="720"/>
        <w:rPr>
          <w:rFonts w:ascii="Times New Roman" w:eastAsia="Times New Roman" w:hAnsi="Times New Roman" w:cs="Times New Roman"/>
          <w:sz w:val="24"/>
          <w:szCs w:val="24"/>
        </w:rPr>
      </w:pPr>
      <w:bookmarkStart w:id="40" w:name="_heading=h.3j2qqm3" w:colFirst="0" w:colLast="0"/>
      <w:bookmarkEnd w:id="40"/>
      <w:r>
        <w:rPr>
          <w:rFonts w:ascii="Times New Roman" w:eastAsia="Times New Roman" w:hAnsi="Times New Roman" w:cs="Times New Roman"/>
          <w:sz w:val="24"/>
          <w:szCs w:val="24"/>
        </w:rPr>
        <w:t>Annual abundance estimates of natural and hatchery produced pink salmon (</w:t>
      </w:r>
      <w:r>
        <w:rPr>
          <w:rFonts w:ascii="Times New Roman" w:eastAsia="Times New Roman" w:hAnsi="Times New Roman" w:cs="Times New Roman"/>
          <w:i/>
          <w:sz w:val="24"/>
          <w:szCs w:val="24"/>
        </w:rPr>
        <w:t xml:space="preserve">O. </w:t>
      </w:r>
      <w:proofErr w:type="spellStart"/>
      <w:r>
        <w:rPr>
          <w:rFonts w:ascii="Times New Roman" w:eastAsia="Times New Roman" w:hAnsi="Times New Roman" w:cs="Times New Roman"/>
          <w:i/>
          <w:sz w:val="24"/>
          <w:szCs w:val="24"/>
        </w:rPr>
        <w:t>gorbuscha</w:t>
      </w:r>
      <w:proofErr w:type="spellEnd"/>
      <w:r>
        <w:rPr>
          <w:rFonts w:ascii="Times New Roman" w:eastAsia="Times New Roman" w:hAnsi="Times New Roman" w:cs="Times New Roman"/>
          <w:sz w:val="24"/>
          <w:szCs w:val="24"/>
        </w:rPr>
        <w:t>) and chum salmon (</w:t>
      </w:r>
      <w:r>
        <w:rPr>
          <w:rFonts w:ascii="Times New Roman" w:eastAsia="Times New Roman" w:hAnsi="Times New Roman" w:cs="Times New Roman"/>
          <w:i/>
          <w:sz w:val="24"/>
          <w:szCs w:val="24"/>
        </w:rPr>
        <w:t>O. keta</w:t>
      </w:r>
      <w:r>
        <w:rPr>
          <w:rFonts w:ascii="Times New Roman" w:eastAsia="Times New Roman" w:hAnsi="Times New Roman" w:cs="Times New Roman"/>
          <w:sz w:val="24"/>
          <w:szCs w:val="24"/>
        </w:rPr>
        <w:t xml:space="preserve">) in the Bering Sea and North Pacific Ocean were compiled from the North Pacific Anadromous Fish Commission database and North Pacific Fisheries Commission documents by </w:t>
      </w:r>
      <w:proofErr w:type="spellStart"/>
      <w:r>
        <w:rPr>
          <w:rFonts w:ascii="Times New Roman" w:eastAsia="Times New Roman" w:hAnsi="Times New Roman" w:cs="Times New Roman"/>
          <w:sz w:val="24"/>
          <w:szCs w:val="24"/>
        </w:rPr>
        <w:t>Ruggerone</w:t>
      </w:r>
      <w:proofErr w:type="spellEnd"/>
      <w:r>
        <w:rPr>
          <w:rFonts w:ascii="Times New Roman" w:eastAsia="Times New Roman" w:hAnsi="Times New Roman" w:cs="Times New Roman"/>
          <w:sz w:val="24"/>
          <w:szCs w:val="24"/>
        </w:rPr>
        <w:t xml:space="preserve"> and Irvine (2018). Time series of annual biomass of adult walleye pollock (</w:t>
      </w:r>
      <w:r>
        <w:rPr>
          <w:rFonts w:ascii="Times New Roman" w:eastAsia="Times New Roman" w:hAnsi="Times New Roman" w:cs="Times New Roman"/>
          <w:i/>
          <w:sz w:val="24"/>
          <w:szCs w:val="24"/>
        </w:rPr>
        <w:t>Ga</w:t>
      </w:r>
      <w:del w:id="41" w:author="Megan Feddern" w:date="2024-06-26T16:24:00Z">
        <w:r w:rsidDel="00203159">
          <w:rPr>
            <w:rFonts w:ascii="Times New Roman" w:eastAsia="Times New Roman" w:hAnsi="Times New Roman" w:cs="Times New Roman"/>
            <w:i/>
            <w:sz w:val="24"/>
            <w:szCs w:val="24"/>
          </w:rPr>
          <w:delText>a</w:delText>
        </w:r>
      </w:del>
      <w:r>
        <w:rPr>
          <w:rFonts w:ascii="Times New Roman" w:eastAsia="Times New Roman" w:hAnsi="Times New Roman" w:cs="Times New Roman"/>
          <w:i/>
          <w:sz w:val="24"/>
          <w:szCs w:val="24"/>
        </w:rPr>
        <w:t xml:space="preserve">dus </w:t>
      </w:r>
      <w:proofErr w:type="spellStart"/>
      <w:r>
        <w:rPr>
          <w:rFonts w:ascii="Times New Roman" w:eastAsia="Times New Roman" w:hAnsi="Times New Roman" w:cs="Times New Roman"/>
          <w:i/>
          <w:sz w:val="24"/>
          <w:szCs w:val="24"/>
        </w:rPr>
        <w:t>chalcogrammus</w:t>
      </w:r>
      <w:proofErr w:type="spellEnd"/>
      <w:r>
        <w:rPr>
          <w:rFonts w:ascii="Times New Roman" w:eastAsia="Times New Roman" w:hAnsi="Times New Roman" w:cs="Times New Roman"/>
          <w:sz w:val="24"/>
          <w:szCs w:val="24"/>
        </w:rPr>
        <w:t xml:space="preserve">) and annual recruits of juvenile pollock were compiled from stock assessment reports (Ianelli et al. 2020). These datasets were identified to be highly correlated (Appendix S5) with other covariates of interest and a dynamic factor analysis was performed to reduce overfitting by identifying an overall trend in marine predators and competitors. The response variable </w:t>
      </w:r>
      <w:r>
        <w:rPr>
          <w:rFonts w:ascii="Times New Roman" w:eastAsia="Times New Roman" w:hAnsi="Times New Roman" w:cs="Times New Roman"/>
          <w:b/>
          <w:sz w:val="24"/>
          <w:szCs w:val="24"/>
        </w:rPr>
        <w:t xml:space="preserve">y </w:t>
      </w:r>
      <w:r>
        <w:rPr>
          <w:rFonts w:ascii="Times New Roman" w:eastAsia="Times New Roman" w:hAnsi="Times New Roman" w:cs="Times New Roman"/>
          <w:sz w:val="24"/>
          <w:szCs w:val="24"/>
        </w:rPr>
        <w:t>was annual abundance of North Pacific chum salmon, North Pacific pink salmon, age 3+ walleye pollock in the eastern Bering Sea and walleye pollock annual recruits in the eastern Bering Sea. These time series were standardized and assumed process error (</w:t>
      </w:r>
      <w:r>
        <w:rPr>
          <w:rFonts w:ascii="Times New Roman" w:eastAsia="Times New Roman" w:hAnsi="Times New Roman" w:cs="Times New Roman"/>
          <w:b/>
          <w:sz w:val="24"/>
          <w:szCs w:val="24"/>
        </w:rPr>
        <w:t>Q</w:t>
      </w:r>
      <w:r>
        <w:rPr>
          <w:rFonts w:ascii="Times New Roman" w:eastAsia="Times New Roman" w:hAnsi="Times New Roman" w:cs="Times New Roman"/>
          <w:sz w:val="24"/>
          <w:szCs w:val="24"/>
        </w:rPr>
        <w:t>) was unconstrained and observation error (</w:t>
      </w:r>
      <w:r>
        <w:rPr>
          <w:rFonts w:ascii="Times New Roman" w:eastAsia="Times New Roman" w:hAnsi="Times New Roman" w:cs="Times New Roman"/>
          <w:b/>
          <w:sz w:val="24"/>
          <w:szCs w:val="24"/>
        </w:rPr>
        <w:t>R</w:t>
      </w:r>
      <w:r>
        <w:rPr>
          <w:rFonts w:ascii="Times New Roman" w:eastAsia="Times New Roman" w:hAnsi="Times New Roman" w:cs="Times New Roman"/>
          <w:sz w:val="24"/>
          <w:szCs w:val="24"/>
        </w:rPr>
        <w:t xml:space="preserve">) was unconstrained across species and age class. We considered both a 3 year and a </w:t>
      </w:r>
      <w:proofErr w:type="gramStart"/>
      <w:r>
        <w:rPr>
          <w:rFonts w:ascii="Times New Roman" w:eastAsia="Times New Roman" w:hAnsi="Times New Roman" w:cs="Times New Roman"/>
          <w:sz w:val="24"/>
          <w:szCs w:val="24"/>
        </w:rPr>
        <w:t>4 year</w:t>
      </w:r>
      <w:proofErr w:type="gramEnd"/>
      <w:r>
        <w:rPr>
          <w:rFonts w:ascii="Times New Roman" w:eastAsia="Times New Roman" w:hAnsi="Times New Roman" w:cs="Times New Roman"/>
          <w:sz w:val="24"/>
          <w:szCs w:val="24"/>
        </w:rPr>
        <w:t xml:space="preserve"> temporal lag for each time series to align with the marine residence of the Chinook salmon brood year. </w:t>
      </w:r>
    </w:p>
    <w:p w14:paraId="40831B37"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latent trend for Chinook salmon body size in the Kuskokwim watershed declined substantially from 1980 - 2022 (Figure S8). 7 of the 9 rivers had strong, positive factor loadings on the latent trend. The Kwethluk River has a weak, positive factor loading on the latent trend and the </w:t>
      </w:r>
      <w:proofErr w:type="spellStart"/>
      <w:r>
        <w:rPr>
          <w:rFonts w:ascii="Times New Roman" w:eastAsia="Times New Roman" w:hAnsi="Times New Roman" w:cs="Times New Roman"/>
          <w:sz w:val="24"/>
          <w:szCs w:val="24"/>
        </w:rPr>
        <w:t>Tuluksak</w:t>
      </w:r>
      <w:proofErr w:type="spellEnd"/>
      <w:r>
        <w:rPr>
          <w:rFonts w:ascii="Times New Roman" w:eastAsia="Times New Roman" w:hAnsi="Times New Roman" w:cs="Times New Roman"/>
          <w:sz w:val="24"/>
          <w:szCs w:val="24"/>
        </w:rPr>
        <w:t xml:space="preserve"> River had a weak, negative factor loading on the latent trend. Both rivers with weak factor loadings on the latent trend only had 2-4 years of size data prior to 2000 (Figure S9). For all rivers in the Kuskokwim watershed, the observed data fell within a 95% confidence interval of the DFA model predictions (Figure S9). </w:t>
      </w:r>
    </w:p>
    <w:p w14:paraId="00B7E028"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latent trend for Chinook salmon body size in the Yukon watershed increased from 1980 - 1986 and then declined from 1986 - 2022 (Figure S10). 10 of the 12 rivers had positive factor loadings on the latent trend with the strongest loadings for the Chena, </w:t>
      </w:r>
      <w:proofErr w:type="spellStart"/>
      <w:r>
        <w:rPr>
          <w:rFonts w:ascii="Times New Roman" w:eastAsia="Times New Roman" w:hAnsi="Times New Roman" w:cs="Times New Roman"/>
          <w:sz w:val="24"/>
          <w:szCs w:val="24"/>
        </w:rPr>
        <w:t>Salcha</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Gisasa</w:t>
      </w:r>
      <w:proofErr w:type="spellEnd"/>
      <w:r>
        <w:rPr>
          <w:rFonts w:ascii="Times New Roman" w:eastAsia="Times New Roman" w:hAnsi="Times New Roman" w:cs="Times New Roman"/>
          <w:sz w:val="24"/>
          <w:szCs w:val="24"/>
        </w:rPr>
        <w:t xml:space="preserve"> rivers. The </w:t>
      </w:r>
      <w:proofErr w:type="spellStart"/>
      <w:r>
        <w:rPr>
          <w:rFonts w:ascii="Times New Roman" w:eastAsia="Times New Roman" w:hAnsi="Times New Roman" w:cs="Times New Roman"/>
          <w:sz w:val="24"/>
          <w:szCs w:val="24"/>
        </w:rPr>
        <w:t>Tatchun</w:t>
      </w:r>
      <w:proofErr w:type="spellEnd"/>
      <w:r>
        <w:rPr>
          <w:rFonts w:ascii="Times New Roman" w:eastAsia="Times New Roman" w:hAnsi="Times New Roman" w:cs="Times New Roman"/>
          <w:sz w:val="24"/>
          <w:szCs w:val="24"/>
        </w:rPr>
        <w:t xml:space="preserve"> Creek and the </w:t>
      </w:r>
      <w:proofErr w:type="spellStart"/>
      <w:r>
        <w:rPr>
          <w:rFonts w:ascii="Times New Roman" w:eastAsia="Times New Roman" w:hAnsi="Times New Roman" w:cs="Times New Roman"/>
          <w:sz w:val="24"/>
          <w:szCs w:val="24"/>
        </w:rPr>
        <w:t>Tozitna</w:t>
      </w:r>
      <w:proofErr w:type="spellEnd"/>
      <w:r>
        <w:rPr>
          <w:rFonts w:ascii="Times New Roman" w:eastAsia="Times New Roman" w:hAnsi="Times New Roman" w:cs="Times New Roman"/>
          <w:sz w:val="24"/>
          <w:szCs w:val="24"/>
        </w:rPr>
        <w:t xml:space="preserve"> River had negative, weak, loadings, and both rivers only had 10 years of data (Figure S11). For all rivers in the Yukon watershed, the observed data fell within a 95% confidence interval of the DFA model predictions (Figure S11). </w:t>
      </w:r>
    </w:p>
    <w:p w14:paraId="291F0379" w14:textId="77777777" w:rsidR="00764C3C" w:rsidRDefault="00000000">
      <w:pPr>
        <w:ind w:firstLine="720"/>
        <w:rPr>
          <w:rFonts w:ascii="Times New Roman" w:eastAsia="Times New Roman" w:hAnsi="Times New Roman" w:cs="Times New Roman"/>
          <w:sz w:val="24"/>
          <w:szCs w:val="24"/>
        </w:rPr>
        <w:sectPr w:rsidR="00764C3C" w:rsidSect="00695EB6">
          <w:headerReference w:type="default" r:id="rId22"/>
          <w:headerReference w:type="first" r:id="rId23"/>
          <w:pgSz w:w="12240" w:h="15840"/>
          <w:pgMar w:top="1440" w:right="1440" w:bottom="1440" w:left="1440" w:header="720" w:footer="720" w:gutter="0"/>
          <w:cols w:space="720"/>
          <w:titlePg/>
        </w:sectPr>
      </w:pPr>
      <w:r>
        <w:rPr>
          <w:rFonts w:ascii="Times New Roman" w:eastAsia="Times New Roman" w:hAnsi="Times New Roman" w:cs="Times New Roman"/>
          <w:sz w:val="24"/>
          <w:szCs w:val="24"/>
        </w:rPr>
        <w:t>The latent trend for walleye pollock and pink and chum salmon showed a drastic increase from 1981 to 2000 before remaining relatively stable (Figure S12). Pink and chum salmon, and age 3+ walleye pollock had strong positive loadings on the trend but walleye pollock recruits had a weak, negative loadings. For each species and age class the observed data fell within a 95% confidence interval of the DFA model prediction, but the model prediction better characterized the oscillations in abundance for pink and chum salmon than adult or juvenile walleye pollock.</w:t>
      </w:r>
    </w:p>
    <w:p w14:paraId="25D5017E" w14:textId="77777777" w:rsidR="00764C3C" w:rsidRDefault="00000000">
      <w:pPr>
        <w:rPr>
          <w:rFonts w:ascii="Times New Roman" w:eastAsia="Times New Roman" w:hAnsi="Times New Roman" w:cs="Times New Roman"/>
          <w:b/>
          <w:sz w:val="24"/>
          <w:szCs w:val="24"/>
        </w:rPr>
      </w:pPr>
      <w:bookmarkStart w:id="42" w:name="_heading=h.1y810tw" w:colFirst="0" w:colLast="0"/>
      <w:bookmarkEnd w:id="42"/>
      <w:r>
        <w:rPr>
          <w:rFonts w:ascii="Times New Roman" w:eastAsia="Times New Roman" w:hAnsi="Times New Roman" w:cs="Times New Roman"/>
          <w:noProof/>
          <w:sz w:val="24"/>
          <w:szCs w:val="24"/>
        </w:rPr>
        <w:lastRenderedPageBreak/>
        <w:drawing>
          <wp:inline distT="114300" distB="114300" distL="114300" distR="114300" wp14:anchorId="52599418" wp14:editId="51932E77">
            <wp:extent cx="5943600" cy="4076700"/>
            <wp:effectExtent l="0" t="0" r="0" b="0"/>
            <wp:docPr id="385806697" name="image16.png" descr="A graph with lines and numbe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png" descr="A graph with lines and numbers&#10;&#10;Description automatically generated"/>
                    <pic:cNvPicPr preferRelativeResize="0"/>
                  </pic:nvPicPr>
                  <pic:blipFill>
                    <a:blip r:embed="rId24"/>
                    <a:srcRect/>
                    <a:stretch>
                      <a:fillRect/>
                    </a:stretch>
                  </pic:blipFill>
                  <pic:spPr>
                    <a:xfrm>
                      <a:off x="0" y="0"/>
                      <a:ext cx="5943600" cy="4076700"/>
                    </a:xfrm>
                    <a:prstGeom prst="rect">
                      <a:avLst/>
                    </a:prstGeom>
                    <a:ln/>
                  </pic:spPr>
                </pic:pic>
              </a:graphicData>
            </a:graphic>
          </wp:inline>
        </w:drawing>
      </w:r>
    </w:p>
    <w:p w14:paraId="77A6F727" w14:textId="77777777" w:rsidR="00764C3C" w:rsidRDefault="00764C3C">
      <w:pPr>
        <w:rPr>
          <w:rFonts w:ascii="Times New Roman" w:eastAsia="Times New Roman" w:hAnsi="Times New Roman" w:cs="Times New Roman"/>
          <w:b/>
          <w:sz w:val="24"/>
          <w:szCs w:val="24"/>
        </w:rPr>
      </w:pPr>
    </w:p>
    <w:p w14:paraId="5B649A73" w14:textId="72F8741A" w:rsidR="00764C3C" w:rsidRDefault="00000000">
      <w:pPr>
        <w:pStyle w:val="Heading2"/>
        <w:spacing w:before="0" w:after="0" w:line="240" w:lineRule="auto"/>
        <w:rPr>
          <w:rFonts w:ascii="Times New Roman" w:eastAsia="Times New Roman" w:hAnsi="Times New Roman" w:cs="Times New Roman"/>
          <w:sz w:val="24"/>
          <w:szCs w:val="24"/>
        </w:rPr>
      </w:pPr>
      <w:bookmarkStart w:id="43" w:name="_Toc170387636"/>
      <w:r>
        <w:rPr>
          <w:rFonts w:ascii="Times New Roman" w:eastAsia="Times New Roman" w:hAnsi="Times New Roman" w:cs="Times New Roman"/>
          <w:sz w:val="24"/>
          <w:szCs w:val="24"/>
        </w:rPr>
        <w:t>Figure S7.</w:t>
      </w:r>
      <w:ins w:id="44" w:author="Megan Feddern" w:date="2024-06-27T13:10:00Z">
        <w:r w:rsidR="00653ECB">
          <w:rPr>
            <w:rFonts w:ascii="Times New Roman" w:eastAsia="Times New Roman" w:hAnsi="Times New Roman" w:cs="Times New Roman"/>
            <w:sz w:val="24"/>
            <w:szCs w:val="24"/>
          </w:rPr>
          <w:t xml:space="preserve"> DFA Size Latent Trend and Loadings (Kuskokwim)</w:t>
        </w:r>
      </w:ins>
      <w:bookmarkEnd w:id="43"/>
    </w:p>
    <w:p w14:paraId="3D861900"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Latent trend (left) and factor loadings (right) for the size of Kuskokwim Chinook salmon from nine rivers that had at least five years of observations.</w:t>
      </w:r>
    </w:p>
    <w:p w14:paraId="5C79EC11" w14:textId="77777777" w:rsidR="00764C3C" w:rsidRDefault="00000000">
      <w:pPr>
        <w:jc w:val="center"/>
        <w:rPr>
          <w:rFonts w:ascii="Times New Roman" w:eastAsia="Times New Roman" w:hAnsi="Times New Roman" w:cs="Times New Roman"/>
          <w:sz w:val="24"/>
          <w:szCs w:val="24"/>
        </w:rPr>
      </w:pPr>
      <w:r>
        <w:br w:type="page"/>
      </w:r>
    </w:p>
    <w:p w14:paraId="4C622490" w14:textId="77777777" w:rsidR="00764C3C"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166A6B97" wp14:editId="0BAE49F7">
            <wp:extent cx="5943600" cy="3276600"/>
            <wp:effectExtent l="0" t="0" r="0" b="0"/>
            <wp:docPr id="385806700" name="image14.png" descr="A graph showing the different types of riv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4.png" descr="A graph showing the different types of river&#10;&#10;Description automatically generated with medium confidence"/>
                    <pic:cNvPicPr preferRelativeResize="0"/>
                  </pic:nvPicPr>
                  <pic:blipFill>
                    <a:blip r:embed="rId25"/>
                    <a:srcRect/>
                    <a:stretch>
                      <a:fillRect/>
                    </a:stretch>
                  </pic:blipFill>
                  <pic:spPr>
                    <a:xfrm>
                      <a:off x="0" y="0"/>
                      <a:ext cx="5943600" cy="32766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6C2180BA" w14:textId="77777777" w:rsidR="00764C3C" w:rsidRDefault="00764C3C">
      <w:pPr>
        <w:rPr>
          <w:rFonts w:ascii="Times New Roman" w:eastAsia="Times New Roman" w:hAnsi="Times New Roman" w:cs="Times New Roman"/>
          <w:b/>
          <w:sz w:val="24"/>
          <w:szCs w:val="24"/>
        </w:rPr>
      </w:pPr>
    </w:p>
    <w:p w14:paraId="5C54464C" w14:textId="0AE613F2" w:rsidR="00764C3C" w:rsidRDefault="00000000">
      <w:pPr>
        <w:pStyle w:val="Heading2"/>
        <w:spacing w:before="0" w:after="0" w:line="240" w:lineRule="auto"/>
        <w:rPr>
          <w:rFonts w:ascii="Times New Roman" w:eastAsia="Times New Roman" w:hAnsi="Times New Roman" w:cs="Times New Roman"/>
          <w:sz w:val="24"/>
          <w:szCs w:val="24"/>
        </w:rPr>
      </w:pPr>
      <w:bookmarkStart w:id="45" w:name="_Toc170387637"/>
      <w:r>
        <w:rPr>
          <w:rFonts w:ascii="Times New Roman" w:eastAsia="Times New Roman" w:hAnsi="Times New Roman" w:cs="Times New Roman"/>
          <w:sz w:val="24"/>
          <w:szCs w:val="24"/>
        </w:rPr>
        <w:t>Figure S8.</w:t>
      </w:r>
      <w:ins w:id="46" w:author="Megan Feddern" w:date="2024-06-27T13:10:00Z">
        <w:r w:rsidR="00653ECB">
          <w:rPr>
            <w:rFonts w:ascii="Times New Roman" w:eastAsia="Times New Roman" w:hAnsi="Times New Roman" w:cs="Times New Roman"/>
            <w:sz w:val="24"/>
            <w:szCs w:val="24"/>
          </w:rPr>
          <w:t xml:space="preserve"> DFA Size Model Fits (Kuskokwim)</w:t>
        </w:r>
      </w:ins>
      <w:bookmarkEnd w:id="45"/>
    </w:p>
    <w:p w14:paraId="2819ACA6"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Fits of DFA model (line, shaded area) to data (points)</w:t>
      </w:r>
    </w:p>
    <w:p w14:paraId="7C012A60" w14:textId="77777777" w:rsidR="00764C3C" w:rsidRDefault="00000000">
      <w:pPr>
        <w:pStyle w:val="Heading1"/>
        <w:jc w:val="center"/>
        <w:rPr>
          <w:rFonts w:ascii="Times New Roman" w:eastAsia="Times New Roman" w:hAnsi="Times New Roman" w:cs="Times New Roman"/>
          <w:sz w:val="24"/>
          <w:szCs w:val="24"/>
        </w:rPr>
      </w:pPr>
      <w:bookmarkStart w:id="47" w:name="_heading=h.1ci93xb" w:colFirst="0" w:colLast="0"/>
      <w:bookmarkEnd w:id="47"/>
      <w:r>
        <w:br w:type="page"/>
      </w:r>
    </w:p>
    <w:p w14:paraId="53C3AF6B" w14:textId="77777777" w:rsidR="00764C3C" w:rsidRDefault="00000000">
      <w:pPr>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0" distB="0" distL="0" distR="0" wp14:anchorId="38582E7F" wp14:editId="29FC8698">
            <wp:extent cx="5943600" cy="3927944"/>
            <wp:effectExtent l="0" t="0" r="0" b="0"/>
            <wp:docPr id="385806699" name="image5.png" descr="A graph of a graph showing the number of different types of indicato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5.png" descr="A graph of a graph showing the number of different types of indicators&#10;&#10;Description automatically generated with medium confidence"/>
                    <pic:cNvPicPr preferRelativeResize="0"/>
                  </pic:nvPicPr>
                  <pic:blipFill>
                    <a:blip r:embed="rId26"/>
                    <a:srcRect b="1375"/>
                    <a:stretch>
                      <a:fillRect/>
                    </a:stretch>
                  </pic:blipFill>
                  <pic:spPr>
                    <a:xfrm>
                      <a:off x="0" y="0"/>
                      <a:ext cx="5943600" cy="3927944"/>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152D702B" w14:textId="44C7486E" w:rsidR="00764C3C" w:rsidRDefault="00000000">
      <w:pPr>
        <w:pStyle w:val="Heading2"/>
        <w:spacing w:before="0" w:after="0" w:line="240" w:lineRule="auto"/>
        <w:rPr>
          <w:rFonts w:ascii="Times New Roman" w:eastAsia="Times New Roman" w:hAnsi="Times New Roman" w:cs="Times New Roman"/>
          <w:sz w:val="24"/>
          <w:szCs w:val="24"/>
        </w:rPr>
      </w:pPr>
      <w:bookmarkStart w:id="48" w:name="_Toc170387638"/>
      <w:r>
        <w:rPr>
          <w:rFonts w:ascii="Times New Roman" w:eastAsia="Times New Roman" w:hAnsi="Times New Roman" w:cs="Times New Roman"/>
          <w:sz w:val="24"/>
          <w:szCs w:val="24"/>
        </w:rPr>
        <w:t>Figure S9.</w:t>
      </w:r>
      <w:ins w:id="49" w:author="Megan Feddern" w:date="2024-06-27T13:10:00Z">
        <w:r w:rsidR="00653ECB">
          <w:rPr>
            <w:rFonts w:ascii="Times New Roman" w:eastAsia="Times New Roman" w:hAnsi="Times New Roman" w:cs="Times New Roman"/>
            <w:sz w:val="24"/>
            <w:szCs w:val="24"/>
          </w:rPr>
          <w:t xml:space="preserve"> </w:t>
        </w:r>
        <w:r w:rsidR="00653ECB">
          <w:rPr>
            <w:rFonts w:ascii="Times New Roman" w:eastAsia="Times New Roman" w:hAnsi="Times New Roman" w:cs="Times New Roman"/>
            <w:sz w:val="24"/>
            <w:szCs w:val="24"/>
          </w:rPr>
          <w:t>DFA Size Latent Trend and Loadings (</w:t>
        </w:r>
        <w:r w:rsidR="00653ECB">
          <w:rPr>
            <w:rFonts w:ascii="Times New Roman" w:eastAsia="Times New Roman" w:hAnsi="Times New Roman" w:cs="Times New Roman"/>
            <w:sz w:val="24"/>
            <w:szCs w:val="24"/>
          </w:rPr>
          <w:t>Yukon</w:t>
        </w:r>
        <w:r w:rsidR="00653ECB">
          <w:rPr>
            <w:rFonts w:ascii="Times New Roman" w:eastAsia="Times New Roman" w:hAnsi="Times New Roman" w:cs="Times New Roman"/>
            <w:sz w:val="24"/>
            <w:szCs w:val="24"/>
          </w:rPr>
          <w:t>)</w:t>
        </w:r>
      </w:ins>
      <w:bookmarkEnd w:id="48"/>
    </w:p>
    <w:p w14:paraId="0B34E25D"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Latent trend (left) and factor loadings (right) for the size of Yukon watershed Chinook salmon from 12 rivers that had at least five years of observations and multiple fish for each year.</w:t>
      </w:r>
    </w:p>
    <w:p w14:paraId="06DCBADE" w14:textId="77777777" w:rsidR="00764C3C" w:rsidRDefault="00764C3C">
      <w:pPr>
        <w:jc w:val="center"/>
        <w:rPr>
          <w:rFonts w:ascii="Times New Roman" w:eastAsia="Times New Roman" w:hAnsi="Times New Roman" w:cs="Times New Roman"/>
          <w:sz w:val="24"/>
          <w:szCs w:val="24"/>
        </w:rPr>
      </w:pPr>
    </w:p>
    <w:p w14:paraId="5CF98926" w14:textId="77777777" w:rsidR="00764C3C" w:rsidRDefault="00000000">
      <w:pPr>
        <w:jc w:val="center"/>
        <w:rPr>
          <w:rFonts w:ascii="Times New Roman" w:eastAsia="Times New Roman" w:hAnsi="Times New Roman" w:cs="Times New Roman"/>
          <w:sz w:val="24"/>
          <w:szCs w:val="24"/>
        </w:rPr>
      </w:pPr>
      <w:r>
        <w:br w:type="page"/>
      </w:r>
    </w:p>
    <w:p w14:paraId="6C0F60FA" w14:textId="77777777" w:rsidR="00764C3C"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57C4417F" wp14:editId="1F117B88">
            <wp:extent cx="5943600" cy="3289300"/>
            <wp:effectExtent l="0" t="0" r="0" b="0"/>
            <wp:docPr id="385806703" name="image2.png" descr="A graph of different types of wa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png" descr="A graph of different types of water&#10;&#10;Description automatically generated with medium confidence"/>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25083F6C" w14:textId="7C1CB81A" w:rsidR="00764C3C" w:rsidRDefault="00000000">
      <w:pPr>
        <w:pStyle w:val="Heading2"/>
        <w:spacing w:before="0" w:after="0" w:line="240" w:lineRule="auto"/>
        <w:rPr>
          <w:rFonts w:ascii="Times New Roman" w:eastAsia="Times New Roman" w:hAnsi="Times New Roman" w:cs="Times New Roman"/>
          <w:sz w:val="24"/>
          <w:szCs w:val="24"/>
        </w:rPr>
      </w:pPr>
      <w:bookmarkStart w:id="50" w:name="_Toc170387639"/>
      <w:r>
        <w:rPr>
          <w:rFonts w:ascii="Times New Roman" w:eastAsia="Times New Roman" w:hAnsi="Times New Roman" w:cs="Times New Roman"/>
          <w:sz w:val="24"/>
          <w:szCs w:val="24"/>
        </w:rPr>
        <w:t>Figure S10.</w:t>
      </w:r>
      <w:ins w:id="51" w:author="Megan Feddern" w:date="2024-06-27T13:11:00Z">
        <w:r w:rsidR="00653ECB">
          <w:rPr>
            <w:rFonts w:ascii="Times New Roman" w:eastAsia="Times New Roman" w:hAnsi="Times New Roman" w:cs="Times New Roman"/>
            <w:sz w:val="24"/>
            <w:szCs w:val="24"/>
          </w:rPr>
          <w:t xml:space="preserve"> </w:t>
        </w:r>
        <w:r w:rsidR="00653ECB">
          <w:rPr>
            <w:rFonts w:ascii="Times New Roman" w:eastAsia="Times New Roman" w:hAnsi="Times New Roman" w:cs="Times New Roman"/>
            <w:sz w:val="24"/>
            <w:szCs w:val="24"/>
          </w:rPr>
          <w:t>DFA Size Model Fits (</w:t>
        </w:r>
        <w:r w:rsidR="00653ECB">
          <w:rPr>
            <w:rFonts w:ascii="Times New Roman" w:eastAsia="Times New Roman" w:hAnsi="Times New Roman" w:cs="Times New Roman"/>
            <w:sz w:val="24"/>
            <w:szCs w:val="24"/>
          </w:rPr>
          <w:t>Yukon</w:t>
        </w:r>
        <w:r w:rsidR="00653ECB">
          <w:rPr>
            <w:rFonts w:ascii="Times New Roman" w:eastAsia="Times New Roman" w:hAnsi="Times New Roman" w:cs="Times New Roman"/>
            <w:sz w:val="24"/>
            <w:szCs w:val="24"/>
          </w:rPr>
          <w:t>)</w:t>
        </w:r>
      </w:ins>
      <w:bookmarkEnd w:id="50"/>
    </w:p>
    <w:p w14:paraId="4875DB97"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Fits of DFA model (line, shaded area) to data (points)</w:t>
      </w:r>
    </w:p>
    <w:p w14:paraId="6C760306" w14:textId="77777777" w:rsidR="00764C3C" w:rsidRDefault="00764C3C">
      <w:pPr>
        <w:rPr>
          <w:rFonts w:ascii="Times New Roman" w:eastAsia="Times New Roman" w:hAnsi="Times New Roman" w:cs="Times New Roman"/>
          <w:sz w:val="24"/>
          <w:szCs w:val="24"/>
        </w:rPr>
      </w:pPr>
    </w:p>
    <w:p w14:paraId="065EEEDA" w14:textId="77777777" w:rsidR="00764C3C" w:rsidRDefault="00000000">
      <w:pPr>
        <w:jc w:val="center"/>
        <w:rPr>
          <w:rFonts w:ascii="Times New Roman" w:eastAsia="Times New Roman" w:hAnsi="Times New Roman" w:cs="Times New Roman"/>
          <w:sz w:val="24"/>
          <w:szCs w:val="24"/>
        </w:rPr>
      </w:pPr>
      <w:r>
        <w:br w:type="page"/>
      </w:r>
    </w:p>
    <w:p w14:paraId="02FDC371" w14:textId="77777777" w:rsidR="00764C3C" w:rsidRDefault="00000000">
      <w:pPr>
        <w:rPr>
          <w:rFonts w:ascii="Times New Roman" w:eastAsia="Times New Roman" w:hAnsi="Times New Roman" w:cs="Times New Roman"/>
          <w:b/>
          <w:sz w:val="24"/>
          <w:szCs w:val="24"/>
        </w:rPr>
      </w:pPr>
      <w:r>
        <w:rPr>
          <w:rFonts w:ascii="Times New Roman" w:eastAsia="Times New Roman" w:hAnsi="Times New Roman" w:cs="Times New Roman"/>
          <w:noProof/>
          <w:sz w:val="24"/>
          <w:szCs w:val="24"/>
        </w:rPr>
        <w:lastRenderedPageBreak/>
        <w:drawing>
          <wp:inline distT="114300" distB="114300" distL="114300" distR="114300" wp14:anchorId="7CBCD470" wp14:editId="732ECA31">
            <wp:extent cx="5862703" cy="3984450"/>
            <wp:effectExtent l="0" t="0" r="0" b="0"/>
            <wp:docPr id="385806701" name="image15.png" descr="A graph of a trend&#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5.png" descr="A graph of a trend&#10;&#10;Description automatically generated with medium confidence"/>
                    <pic:cNvPicPr preferRelativeResize="0"/>
                  </pic:nvPicPr>
                  <pic:blipFill>
                    <a:blip r:embed="rId28"/>
                    <a:srcRect/>
                    <a:stretch>
                      <a:fillRect/>
                    </a:stretch>
                  </pic:blipFill>
                  <pic:spPr>
                    <a:xfrm>
                      <a:off x="0" y="0"/>
                      <a:ext cx="5862703" cy="3984450"/>
                    </a:xfrm>
                    <a:prstGeom prst="rect">
                      <a:avLst/>
                    </a:prstGeom>
                    <a:ln/>
                  </pic:spPr>
                </pic:pic>
              </a:graphicData>
            </a:graphic>
          </wp:inline>
        </w:drawing>
      </w:r>
      <w:r>
        <w:rPr>
          <w:rFonts w:ascii="Times New Roman" w:eastAsia="Times New Roman" w:hAnsi="Times New Roman" w:cs="Times New Roman"/>
          <w:b/>
          <w:sz w:val="24"/>
          <w:szCs w:val="24"/>
        </w:rPr>
        <w:t xml:space="preserve"> </w:t>
      </w:r>
    </w:p>
    <w:p w14:paraId="5C3F79E6" w14:textId="6EBC3815" w:rsidR="00764C3C" w:rsidRDefault="00000000">
      <w:pPr>
        <w:pStyle w:val="Heading2"/>
        <w:spacing w:before="0" w:after="0" w:line="240" w:lineRule="auto"/>
        <w:rPr>
          <w:rFonts w:ascii="Times New Roman" w:eastAsia="Times New Roman" w:hAnsi="Times New Roman" w:cs="Times New Roman"/>
          <w:sz w:val="24"/>
          <w:szCs w:val="24"/>
        </w:rPr>
      </w:pPr>
      <w:bookmarkStart w:id="52" w:name="_Toc170387640"/>
      <w:r>
        <w:rPr>
          <w:rFonts w:ascii="Times New Roman" w:eastAsia="Times New Roman" w:hAnsi="Times New Roman" w:cs="Times New Roman"/>
          <w:sz w:val="24"/>
          <w:szCs w:val="24"/>
        </w:rPr>
        <w:t>Figure S11.</w:t>
      </w:r>
      <w:ins w:id="53" w:author="Megan Feddern" w:date="2024-06-27T13:11:00Z">
        <w:r w:rsidR="00653ECB">
          <w:rPr>
            <w:rFonts w:ascii="Times New Roman" w:eastAsia="Times New Roman" w:hAnsi="Times New Roman" w:cs="Times New Roman"/>
            <w:sz w:val="24"/>
            <w:szCs w:val="24"/>
          </w:rPr>
          <w:t xml:space="preserve"> </w:t>
        </w:r>
        <w:r w:rsidR="00653ECB">
          <w:rPr>
            <w:rFonts w:ascii="Times New Roman" w:eastAsia="Times New Roman" w:hAnsi="Times New Roman" w:cs="Times New Roman"/>
            <w:sz w:val="24"/>
            <w:szCs w:val="24"/>
          </w:rPr>
          <w:t xml:space="preserve">DFA </w:t>
        </w:r>
        <w:r w:rsidR="00653ECB">
          <w:rPr>
            <w:rFonts w:ascii="Times New Roman" w:eastAsia="Times New Roman" w:hAnsi="Times New Roman" w:cs="Times New Roman"/>
            <w:sz w:val="24"/>
            <w:szCs w:val="24"/>
          </w:rPr>
          <w:t xml:space="preserve">Marine Competitor </w:t>
        </w:r>
        <w:r w:rsidR="00653ECB">
          <w:rPr>
            <w:rFonts w:ascii="Times New Roman" w:eastAsia="Times New Roman" w:hAnsi="Times New Roman" w:cs="Times New Roman"/>
            <w:sz w:val="24"/>
            <w:szCs w:val="24"/>
          </w:rPr>
          <w:t>Latent Trend and Loadings</w:t>
        </w:r>
        <w:bookmarkEnd w:id="52"/>
        <w:r w:rsidR="00653ECB">
          <w:rPr>
            <w:rFonts w:ascii="Times New Roman" w:eastAsia="Times New Roman" w:hAnsi="Times New Roman" w:cs="Times New Roman"/>
            <w:sz w:val="24"/>
            <w:szCs w:val="24"/>
          </w:rPr>
          <w:t xml:space="preserve"> </w:t>
        </w:r>
      </w:ins>
    </w:p>
    <w:p w14:paraId="0A346113"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Latent trend (left) and factor loadings (right) for the abundance of North Pacific chum salmon, North Pacific pink salmon, age 3+ walleye pollock in the eastern Bering Sea, and walleye pollock recruits in the eastern Bering Sea from 1981 - 2016.</w:t>
      </w:r>
    </w:p>
    <w:p w14:paraId="167CCB54" w14:textId="77777777" w:rsidR="00764C3C" w:rsidRDefault="00000000">
      <w:pPr>
        <w:rPr>
          <w:rFonts w:ascii="Times New Roman" w:eastAsia="Times New Roman" w:hAnsi="Times New Roman" w:cs="Times New Roman"/>
          <w:sz w:val="24"/>
          <w:szCs w:val="24"/>
        </w:rPr>
      </w:pPr>
      <w:r>
        <w:br w:type="page"/>
      </w:r>
    </w:p>
    <w:p w14:paraId="4C911C8C" w14:textId="77777777" w:rsidR="00764C3C" w:rsidRDefault="00000000">
      <w:r>
        <w:rPr>
          <w:noProof/>
        </w:rPr>
        <w:lastRenderedPageBreak/>
        <w:drawing>
          <wp:inline distT="114300" distB="114300" distL="114300" distR="114300" wp14:anchorId="650F9D3B" wp14:editId="230FBBC6">
            <wp:extent cx="5808638" cy="3944350"/>
            <wp:effectExtent l="0" t="0" r="0" b="0"/>
            <wp:docPr id="385806702" name="image17.png" descr="A graph showing different types of graph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7.png" descr="A graph showing different types of graphs&#10;&#10;Description automatically generated with medium confidence"/>
                    <pic:cNvPicPr preferRelativeResize="0"/>
                  </pic:nvPicPr>
                  <pic:blipFill>
                    <a:blip r:embed="rId29"/>
                    <a:srcRect/>
                    <a:stretch>
                      <a:fillRect/>
                    </a:stretch>
                  </pic:blipFill>
                  <pic:spPr>
                    <a:xfrm>
                      <a:off x="0" y="0"/>
                      <a:ext cx="5808638" cy="3944350"/>
                    </a:xfrm>
                    <a:prstGeom prst="rect">
                      <a:avLst/>
                    </a:prstGeom>
                    <a:ln/>
                  </pic:spPr>
                </pic:pic>
              </a:graphicData>
            </a:graphic>
          </wp:inline>
        </w:drawing>
      </w:r>
      <w:r>
        <w:t xml:space="preserve"> </w:t>
      </w:r>
    </w:p>
    <w:p w14:paraId="76010830" w14:textId="4BD5A1FB" w:rsidR="00764C3C" w:rsidRDefault="00000000">
      <w:pPr>
        <w:pStyle w:val="Heading2"/>
        <w:spacing w:before="0" w:after="0" w:line="240" w:lineRule="auto"/>
        <w:rPr>
          <w:rFonts w:ascii="Times New Roman" w:eastAsia="Times New Roman" w:hAnsi="Times New Roman" w:cs="Times New Roman"/>
          <w:sz w:val="24"/>
          <w:szCs w:val="24"/>
        </w:rPr>
      </w:pPr>
      <w:bookmarkStart w:id="54" w:name="_Toc170387641"/>
      <w:r>
        <w:rPr>
          <w:rFonts w:ascii="Times New Roman" w:eastAsia="Times New Roman" w:hAnsi="Times New Roman" w:cs="Times New Roman"/>
          <w:sz w:val="24"/>
          <w:szCs w:val="24"/>
        </w:rPr>
        <w:t>Figure S12.</w:t>
      </w:r>
      <w:ins w:id="55" w:author="Megan Feddern" w:date="2024-06-27T13:11:00Z">
        <w:r w:rsidR="00653ECB">
          <w:rPr>
            <w:rFonts w:ascii="Times New Roman" w:eastAsia="Times New Roman" w:hAnsi="Times New Roman" w:cs="Times New Roman"/>
            <w:sz w:val="24"/>
            <w:szCs w:val="24"/>
          </w:rPr>
          <w:t xml:space="preserve"> </w:t>
        </w:r>
        <w:r w:rsidR="00653ECB">
          <w:rPr>
            <w:rFonts w:ascii="Times New Roman" w:eastAsia="Times New Roman" w:hAnsi="Times New Roman" w:cs="Times New Roman"/>
            <w:sz w:val="24"/>
            <w:szCs w:val="24"/>
          </w:rPr>
          <w:t xml:space="preserve">DFA Marine Competitor </w:t>
        </w:r>
        <w:r w:rsidR="00653ECB">
          <w:rPr>
            <w:rFonts w:ascii="Times New Roman" w:eastAsia="Times New Roman" w:hAnsi="Times New Roman" w:cs="Times New Roman"/>
            <w:sz w:val="24"/>
            <w:szCs w:val="24"/>
          </w:rPr>
          <w:t>Model Fits</w:t>
        </w:r>
      </w:ins>
      <w:bookmarkEnd w:id="54"/>
    </w:p>
    <w:p w14:paraId="20A417C5" w14:textId="77777777" w:rsidR="00764C3C" w:rsidRDefault="00000000">
      <w:pPr>
        <w:rPr>
          <w:rFonts w:ascii="Times New Roman" w:eastAsia="Times New Roman" w:hAnsi="Times New Roman" w:cs="Times New Roman"/>
          <w:sz w:val="24"/>
          <w:szCs w:val="24"/>
        </w:rPr>
        <w:sectPr w:rsidR="00764C3C" w:rsidSect="00695EB6">
          <w:pgSz w:w="12240" w:h="15840"/>
          <w:pgMar w:top="1440" w:right="1440" w:bottom="1440" w:left="1440" w:header="720" w:footer="720" w:gutter="0"/>
          <w:cols w:space="720"/>
        </w:sectPr>
      </w:pPr>
      <w:r>
        <w:rPr>
          <w:rFonts w:ascii="Times New Roman" w:eastAsia="Times New Roman" w:hAnsi="Times New Roman" w:cs="Times New Roman"/>
          <w:sz w:val="24"/>
          <w:szCs w:val="24"/>
        </w:rPr>
        <w:t>Fits of DFA model (line, shaded area) to data (points)</w:t>
      </w:r>
    </w:p>
    <w:p w14:paraId="52309D7B" w14:textId="77777777" w:rsidR="00764C3C" w:rsidRDefault="00000000">
      <w:pPr>
        <w:ind w:left="720" w:hanging="810"/>
        <w:rPr>
          <w:rFonts w:ascii="Times New Roman" w:eastAsia="Times New Roman" w:hAnsi="Times New Roman" w:cs="Times New Roman"/>
          <w:color w:val="000000"/>
          <w:sz w:val="24"/>
          <w:szCs w:val="24"/>
        </w:rPr>
      </w:pPr>
      <w:bookmarkStart w:id="56" w:name="_heading=h.1pxezwc" w:colFirst="0" w:colLast="0"/>
      <w:bookmarkEnd w:id="56"/>
      <w:proofErr w:type="spellStart"/>
      <w:r>
        <w:rPr>
          <w:rFonts w:ascii="Times New Roman" w:eastAsia="Times New Roman" w:hAnsi="Times New Roman" w:cs="Times New Roman"/>
          <w:color w:val="000000"/>
          <w:sz w:val="24"/>
          <w:szCs w:val="24"/>
        </w:rPr>
        <w:lastRenderedPageBreak/>
        <w:t>Bromaghin</w:t>
      </w:r>
      <w:proofErr w:type="spellEnd"/>
      <w:r>
        <w:rPr>
          <w:rFonts w:ascii="Times New Roman" w:eastAsia="Times New Roman" w:hAnsi="Times New Roman" w:cs="Times New Roman"/>
          <w:color w:val="000000"/>
          <w:sz w:val="24"/>
          <w:szCs w:val="24"/>
        </w:rPr>
        <w:t xml:space="preserve">, J.F. 2005. A versatile net selectivity model, with application to Pacific salmon and freshwater species of the Yukon River, Alaska. Fisheries Research </w:t>
      </w:r>
      <w:r>
        <w:rPr>
          <w:rFonts w:ascii="Times New Roman" w:eastAsia="Times New Roman" w:hAnsi="Times New Roman" w:cs="Times New Roman"/>
          <w:b/>
          <w:color w:val="000000"/>
          <w:sz w:val="24"/>
          <w:szCs w:val="24"/>
        </w:rPr>
        <w:t>74</w:t>
      </w:r>
      <w:r>
        <w:rPr>
          <w:rFonts w:ascii="Times New Roman" w:eastAsia="Times New Roman" w:hAnsi="Times New Roman" w:cs="Times New Roman"/>
          <w:color w:val="000000"/>
          <w:sz w:val="24"/>
          <w:szCs w:val="24"/>
        </w:rPr>
        <w:t>(1): 157–168. doi:</w:t>
      </w:r>
      <w:hyperlink r:id="rId30">
        <w:r>
          <w:rPr>
            <w:rFonts w:ascii="Times New Roman" w:eastAsia="Times New Roman" w:hAnsi="Times New Roman" w:cs="Times New Roman"/>
            <w:color w:val="094FD1"/>
            <w:sz w:val="24"/>
            <w:szCs w:val="24"/>
            <w:u w:val="single"/>
          </w:rPr>
          <w:t>10.1016/j.fishres.2005.03.004</w:t>
        </w:r>
      </w:hyperlink>
      <w:r>
        <w:rPr>
          <w:rFonts w:ascii="Times New Roman" w:eastAsia="Times New Roman" w:hAnsi="Times New Roman" w:cs="Times New Roman"/>
          <w:color w:val="000000"/>
          <w:sz w:val="24"/>
          <w:szCs w:val="24"/>
        </w:rPr>
        <w:t>.</w:t>
      </w:r>
    </w:p>
    <w:p w14:paraId="2E166B60" w14:textId="77777777" w:rsidR="00764C3C" w:rsidRDefault="00764C3C">
      <w:pPr>
        <w:ind w:left="720" w:hanging="810"/>
        <w:rPr>
          <w:rFonts w:ascii="Times New Roman" w:eastAsia="Times New Roman" w:hAnsi="Times New Roman" w:cs="Times New Roman"/>
          <w:sz w:val="24"/>
          <w:szCs w:val="24"/>
        </w:rPr>
      </w:pPr>
    </w:p>
    <w:p w14:paraId="2D2206BC" w14:textId="77777777" w:rsidR="00764C3C" w:rsidRDefault="00000000">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Clark, J., Brenner, R., &amp; Lewis, B. 2018. Compiled age, sex, and length data for Alaskan salmon, 1922 - 2017. Knowledge for Network Biocomplexity. doi:10.5063/F1707ZTM</w:t>
      </w:r>
    </w:p>
    <w:p w14:paraId="0D69315E" w14:textId="77777777" w:rsidR="00764C3C" w:rsidRDefault="00764C3C">
      <w:pPr>
        <w:ind w:left="720" w:hanging="810"/>
        <w:rPr>
          <w:rFonts w:ascii="Times New Roman" w:eastAsia="Times New Roman" w:hAnsi="Times New Roman" w:cs="Times New Roman"/>
          <w:sz w:val="24"/>
          <w:szCs w:val="24"/>
        </w:rPr>
      </w:pPr>
    </w:p>
    <w:p w14:paraId="1797992D" w14:textId="77777777" w:rsidR="00764C3C" w:rsidRDefault="00000000">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Ianelli, J., </w:t>
      </w:r>
      <w:proofErr w:type="spellStart"/>
      <w:r>
        <w:rPr>
          <w:rFonts w:ascii="Times New Roman" w:eastAsia="Times New Roman" w:hAnsi="Times New Roman" w:cs="Times New Roman"/>
          <w:sz w:val="24"/>
          <w:szCs w:val="24"/>
        </w:rPr>
        <w:t>Fissel</w:t>
      </w:r>
      <w:proofErr w:type="spellEnd"/>
      <w:r>
        <w:rPr>
          <w:rFonts w:ascii="Times New Roman" w:eastAsia="Times New Roman" w:hAnsi="Times New Roman" w:cs="Times New Roman"/>
          <w:sz w:val="24"/>
          <w:szCs w:val="24"/>
        </w:rPr>
        <w:t xml:space="preserve">, B., </w:t>
      </w:r>
      <w:proofErr w:type="spellStart"/>
      <w:r>
        <w:rPr>
          <w:rFonts w:ascii="Times New Roman" w:eastAsia="Times New Roman" w:hAnsi="Times New Roman" w:cs="Times New Roman"/>
          <w:sz w:val="24"/>
          <w:szCs w:val="24"/>
        </w:rPr>
        <w:t>Holsman</w:t>
      </w:r>
      <w:proofErr w:type="spellEnd"/>
      <w:r>
        <w:rPr>
          <w:rFonts w:ascii="Times New Roman" w:eastAsia="Times New Roman" w:hAnsi="Times New Roman" w:cs="Times New Roman"/>
          <w:sz w:val="24"/>
          <w:szCs w:val="24"/>
        </w:rPr>
        <w:t xml:space="preserve">, K., De Robertis, A., </w:t>
      </w:r>
      <w:proofErr w:type="spellStart"/>
      <w:r>
        <w:rPr>
          <w:rFonts w:ascii="Times New Roman" w:eastAsia="Times New Roman" w:hAnsi="Times New Roman" w:cs="Times New Roman"/>
          <w:sz w:val="24"/>
          <w:szCs w:val="24"/>
        </w:rPr>
        <w:t>Honkalehto</w:t>
      </w:r>
      <w:proofErr w:type="spellEnd"/>
      <w:r>
        <w:rPr>
          <w:rFonts w:ascii="Times New Roman" w:eastAsia="Times New Roman" w:hAnsi="Times New Roman" w:cs="Times New Roman"/>
          <w:sz w:val="24"/>
          <w:szCs w:val="24"/>
        </w:rPr>
        <w:t xml:space="preserve">, T., </w:t>
      </w:r>
      <w:proofErr w:type="spellStart"/>
      <w:r>
        <w:rPr>
          <w:rFonts w:ascii="Times New Roman" w:eastAsia="Times New Roman" w:hAnsi="Times New Roman" w:cs="Times New Roman"/>
          <w:sz w:val="24"/>
          <w:szCs w:val="24"/>
        </w:rPr>
        <w:t>Kotwicki</w:t>
      </w:r>
      <w:proofErr w:type="spellEnd"/>
      <w:r>
        <w:rPr>
          <w:rFonts w:ascii="Times New Roman" w:eastAsia="Times New Roman" w:hAnsi="Times New Roman" w:cs="Times New Roman"/>
          <w:sz w:val="24"/>
          <w:szCs w:val="24"/>
        </w:rPr>
        <w:t xml:space="preserve"> S., </w:t>
      </w:r>
      <w:proofErr w:type="spellStart"/>
      <w:r>
        <w:rPr>
          <w:rFonts w:ascii="Times New Roman" w:eastAsia="Times New Roman" w:hAnsi="Times New Roman" w:cs="Times New Roman"/>
          <w:sz w:val="24"/>
          <w:szCs w:val="24"/>
        </w:rPr>
        <w:t>Monnahan</w:t>
      </w:r>
      <w:proofErr w:type="spellEnd"/>
      <w:r>
        <w:rPr>
          <w:rFonts w:ascii="Times New Roman" w:eastAsia="Times New Roman" w:hAnsi="Times New Roman" w:cs="Times New Roman"/>
          <w:sz w:val="24"/>
          <w:szCs w:val="24"/>
        </w:rPr>
        <w:t xml:space="preserve">, C., </w:t>
      </w:r>
      <w:proofErr w:type="spellStart"/>
      <w:r>
        <w:rPr>
          <w:rFonts w:ascii="Times New Roman" w:eastAsia="Times New Roman" w:hAnsi="Times New Roman" w:cs="Times New Roman"/>
          <w:sz w:val="24"/>
          <w:szCs w:val="24"/>
        </w:rPr>
        <w:t>Siddon</w:t>
      </w:r>
      <w:proofErr w:type="spellEnd"/>
      <w:r>
        <w:rPr>
          <w:rFonts w:ascii="Times New Roman" w:eastAsia="Times New Roman" w:hAnsi="Times New Roman" w:cs="Times New Roman"/>
          <w:sz w:val="24"/>
          <w:szCs w:val="24"/>
        </w:rPr>
        <w:t>, E., &amp; Thorson, J. 2020. Chapter 1: Assessment of the Walleye Pollock Stock in the Eastern Bering Sea. In: Stock Assessment and Fishery Evaluation Report for the Groundfish Resources of the Bering Sea/Aleutian Islands Regions, Alaska Fisheries Science Center, National Marine Fisheries Service, Seattle, WA.</w:t>
      </w:r>
    </w:p>
    <w:p w14:paraId="2DDC0567" w14:textId="77777777" w:rsidR="00764C3C" w:rsidRDefault="00764C3C">
      <w:pPr>
        <w:ind w:left="720" w:hanging="810"/>
        <w:rPr>
          <w:rFonts w:ascii="Times New Roman" w:eastAsia="Times New Roman" w:hAnsi="Times New Roman" w:cs="Times New Roman"/>
          <w:sz w:val="24"/>
          <w:szCs w:val="24"/>
        </w:rPr>
      </w:pPr>
    </w:p>
    <w:p w14:paraId="6CC800C7" w14:textId="77777777" w:rsidR="00764C3C" w:rsidRDefault="00000000">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Holmes, E. E., Ward, E. J., &amp; Kellie, W. 2012. MARSS: multivariate autoregressive state-space models for analyzing time-series data. R J., 4(1), 11.</w:t>
      </w:r>
    </w:p>
    <w:p w14:paraId="4FD2D39E" w14:textId="77777777" w:rsidR="00764C3C" w:rsidRDefault="00764C3C">
      <w:pPr>
        <w:ind w:left="720" w:hanging="810"/>
        <w:rPr>
          <w:rFonts w:ascii="Times New Roman" w:eastAsia="Times New Roman" w:hAnsi="Times New Roman" w:cs="Times New Roman"/>
          <w:sz w:val="24"/>
          <w:szCs w:val="24"/>
        </w:rPr>
      </w:pPr>
    </w:p>
    <w:p w14:paraId="660D41DE" w14:textId="77777777" w:rsidR="00764C3C" w:rsidRDefault="00000000">
      <w:pPr>
        <w:ind w:left="720" w:hanging="81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Jorgensen, J. C., Ward, E. J., </w:t>
      </w:r>
      <w:proofErr w:type="spellStart"/>
      <w:r>
        <w:rPr>
          <w:rFonts w:ascii="Times New Roman" w:eastAsia="Times New Roman" w:hAnsi="Times New Roman" w:cs="Times New Roman"/>
          <w:sz w:val="24"/>
          <w:szCs w:val="24"/>
        </w:rPr>
        <w:t>Scheuerell</w:t>
      </w:r>
      <w:proofErr w:type="spellEnd"/>
      <w:r>
        <w:rPr>
          <w:rFonts w:ascii="Times New Roman" w:eastAsia="Times New Roman" w:hAnsi="Times New Roman" w:cs="Times New Roman"/>
          <w:sz w:val="24"/>
          <w:szCs w:val="24"/>
        </w:rPr>
        <w:t>, M. D., &amp; Zabel, R. W. 2016. Assessing spatial covariance among time series of abundance. Ecology and Evolution, 6(8), 2472-2485.</w:t>
      </w:r>
    </w:p>
    <w:p w14:paraId="25A4C9F3" w14:textId="77777777" w:rsidR="00764C3C" w:rsidRDefault="00764C3C">
      <w:pPr>
        <w:ind w:left="720" w:hanging="810"/>
        <w:rPr>
          <w:rFonts w:ascii="Times New Roman" w:eastAsia="Times New Roman" w:hAnsi="Times New Roman" w:cs="Times New Roman"/>
          <w:sz w:val="24"/>
          <w:szCs w:val="24"/>
        </w:rPr>
      </w:pPr>
    </w:p>
    <w:p w14:paraId="3DE4431F" w14:textId="77777777" w:rsidR="00764C3C" w:rsidRDefault="00000000">
      <w:pPr>
        <w:ind w:left="720" w:hanging="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Ohlberger</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Scheuerell</w:t>
      </w:r>
      <w:proofErr w:type="spellEnd"/>
      <w:r>
        <w:rPr>
          <w:rFonts w:ascii="Times New Roman" w:eastAsia="Times New Roman" w:hAnsi="Times New Roman" w:cs="Times New Roman"/>
          <w:sz w:val="24"/>
          <w:szCs w:val="24"/>
        </w:rPr>
        <w:t xml:space="preserve">, M. D., &amp; Schindler, D. E. 2016. Population coherence and environmental impacts across spatial scales: A case study of Chinook salmon. </w:t>
      </w:r>
      <w:r>
        <w:rPr>
          <w:rFonts w:ascii="Times New Roman" w:eastAsia="Times New Roman" w:hAnsi="Times New Roman" w:cs="Times New Roman"/>
          <w:i/>
          <w:sz w:val="24"/>
          <w:szCs w:val="24"/>
        </w:rPr>
        <w:t>Ecosphere,</w:t>
      </w:r>
      <w:r>
        <w:rPr>
          <w:rFonts w:ascii="Times New Roman" w:eastAsia="Times New Roman" w:hAnsi="Times New Roman" w:cs="Times New Roman"/>
          <w:sz w:val="24"/>
          <w:szCs w:val="24"/>
        </w:rPr>
        <w:t xml:space="preserve"> 7(4), e01333. </w:t>
      </w:r>
      <w:hyperlink r:id="rId31">
        <w:r>
          <w:rPr>
            <w:rFonts w:ascii="Times New Roman" w:eastAsia="Times New Roman" w:hAnsi="Times New Roman" w:cs="Times New Roman"/>
            <w:color w:val="1155CC"/>
            <w:sz w:val="24"/>
            <w:szCs w:val="24"/>
            <w:u w:val="single"/>
          </w:rPr>
          <w:t>https://doi.org/10.1002/ecs2.1333</w:t>
        </w:r>
      </w:hyperlink>
    </w:p>
    <w:p w14:paraId="78EFDFEA" w14:textId="77777777" w:rsidR="00764C3C" w:rsidRDefault="00764C3C">
      <w:pPr>
        <w:ind w:left="720" w:hanging="810"/>
        <w:rPr>
          <w:rFonts w:ascii="Times New Roman" w:eastAsia="Times New Roman" w:hAnsi="Times New Roman" w:cs="Times New Roman"/>
          <w:sz w:val="24"/>
          <w:szCs w:val="24"/>
        </w:rPr>
      </w:pPr>
    </w:p>
    <w:p w14:paraId="256E042D" w14:textId="77777777" w:rsidR="00764C3C" w:rsidRDefault="00000000">
      <w:pPr>
        <w:ind w:left="720" w:hanging="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Ruggerone</w:t>
      </w:r>
      <w:proofErr w:type="spellEnd"/>
      <w:r>
        <w:rPr>
          <w:rFonts w:ascii="Times New Roman" w:eastAsia="Times New Roman" w:hAnsi="Times New Roman" w:cs="Times New Roman"/>
          <w:sz w:val="24"/>
          <w:szCs w:val="24"/>
        </w:rPr>
        <w:t>, G. T., &amp; Irvine, J. R. 2018. Numbers and biomass of natural‐and hatchery‐origin pink salmon, chum salmon, and sockeye salmon in the north Pacific Ocean, 1925–2015. Marine and Coastal Fisheries, 10(2), 152-168. https://doi.org/10.1002/mcf2.10023</w:t>
      </w:r>
    </w:p>
    <w:p w14:paraId="08A3090B" w14:textId="77777777" w:rsidR="00764C3C" w:rsidRDefault="00764C3C">
      <w:pPr>
        <w:ind w:left="720" w:hanging="810"/>
        <w:rPr>
          <w:rFonts w:ascii="Times New Roman" w:eastAsia="Times New Roman" w:hAnsi="Times New Roman" w:cs="Times New Roman"/>
          <w:sz w:val="24"/>
          <w:szCs w:val="24"/>
        </w:rPr>
      </w:pPr>
    </w:p>
    <w:p w14:paraId="719EA48A" w14:textId="77777777" w:rsidR="00764C3C" w:rsidRDefault="00000000">
      <w:pPr>
        <w:ind w:left="720" w:hanging="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Stachura</w:t>
      </w:r>
      <w:proofErr w:type="spellEnd"/>
      <w:r>
        <w:rPr>
          <w:rFonts w:ascii="Times New Roman" w:eastAsia="Times New Roman" w:hAnsi="Times New Roman" w:cs="Times New Roman"/>
          <w:sz w:val="24"/>
          <w:szCs w:val="24"/>
        </w:rPr>
        <w:t xml:space="preserve">, M. M., Mantua, N. J., &amp; </w:t>
      </w:r>
      <w:proofErr w:type="spellStart"/>
      <w:r>
        <w:rPr>
          <w:rFonts w:ascii="Times New Roman" w:eastAsia="Times New Roman" w:hAnsi="Times New Roman" w:cs="Times New Roman"/>
          <w:sz w:val="24"/>
          <w:szCs w:val="24"/>
        </w:rPr>
        <w:t>Scheuerell</w:t>
      </w:r>
      <w:proofErr w:type="spellEnd"/>
      <w:r>
        <w:rPr>
          <w:rFonts w:ascii="Times New Roman" w:eastAsia="Times New Roman" w:hAnsi="Times New Roman" w:cs="Times New Roman"/>
          <w:sz w:val="24"/>
          <w:szCs w:val="24"/>
        </w:rPr>
        <w:t xml:space="preserve">, M. D. 2014. Oceanographic influences on patterns in North Pacific salmon abundance. Canadian Journal of Fisheries and Aquatic Sciences, 71(2), 226-235. </w:t>
      </w:r>
      <w:hyperlink r:id="rId32">
        <w:r>
          <w:rPr>
            <w:rFonts w:ascii="Times New Roman" w:eastAsia="Times New Roman" w:hAnsi="Times New Roman" w:cs="Times New Roman"/>
            <w:color w:val="1155CC"/>
            <w:sz w:val="24"/>
            <w:szCs w:val="24"/>
            <w:u w:val="single"/>
          </w:rPr>
          <w:t>https://doi.org/10.1111/fog.12458</w:t>
        </w:r>
      </w:hyperlink>
    </w:p>
    <w:p w14:paraId="6E1B2F27" w14:textId="77777777" w:rsidR="00764C3C" w:rsidRDefault="00764C3C">
      <w:pPr>
        <w:ind w:left="720" w:hanging="810"/>
        <w:rPr>
          <w:rFonts w:ascii="Times New Roman" w:eastAsia="Times New Roman" w:hAnsi="Times New Roman" w:cs="Times New Roman"/>
          <w:sz w:val="24"/>
          <w:szCs w:val="24"/>
        </w:rPr>
      </w:pPr>
    </w:p>
    <w:p w14:paraId="23ECD019" w14:textId="77777777" w:rsidR="00764C3C" w:rsidRDefault="00000000">
      <w:pPr>
        <w:ind w:left="720" w:hanging="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Zuur</w:t>
      </w:r>
      <w:proofErr w:type="spellEnd"/>
      <w:r>
        <w:rPr>
          <w:rFonts w:ascii="Times New Roman" w:eastAsia="Times New Roman" w:hAnsi="Times New Roman" w:cs="Times New Roman"/>
          <w:sz w:val="24"/>
          <w:szCs w:val="24"/>
        </w:rPr>
        <w:t xml:space="preserve">, A. F., Fryer, R. J., Jolliffe, I. T., Dekker, R., &amp; </w:t>
      </w:r>
      <w:proofErr w:type="spellStart"/>
      <w:r>
        <w:rPr>
          <w:rFonts w:ascii="Times New Roman" w:eastAsia="Times New Roman" w:hAnsi="Times New Roman" w:cs="Times New Roman"/>
          <w:sz w:val="24"/>
          <w:szCs w:val="24"/>
        </w:rPr>
        <w:t>Beukema</w:t>
      </w:r>
      <w:proofErr w:type="spellEnd"/>
      <w:r>
        <w:rPr>
          <w:rFonts w:ascii="Times New Roman" w:eastAsia="Times New Roman" w:hAnsi="Times New Roman" w:cs="Times New Roman"/>
          <w:sz w:val="24"/>
          <w:szCs w:val="24"/>
        </w:rPr>
        <w:t xml:space="preserve">, J. J. 2003. Estimating common trends in multivariate time series using dynamic factor analysis. </w:t>
      </w:r>
      <w:proofErr w:type="spellStart"/>
      <w:r>
        <w:rPr>
          <w:rFonts w:ascii="Times New Roman" w:eastAsia="Times New Roman" w:hAnsi="Times New Roman" w:cs="Times New Roman"/>
          <w:sz w:val="24"/>
          <w:szCs w:val="24"/>
        </w:rPr>
        <w:t>Environmetrics</w:t>
      </w:r>
      <w:proofErr w:type="spellEnd"/>
      <w:r>
        <w:rPr>
          <w:rFonts w:ascii="Times New Roman" w:eastAsia="Times New Roman" w:hAnsi="Times New Roman" w:cs="Times New Roman"/>
          <w:sz w:val="24"/>
          <w:szCs w:val="24"/>
        </w:rPr>
        <w:t xml:space="preserve">: The Official Journal of the International </w:t>
      </w:r>
      <w:proofErr w:type="spellStart"/>
      <w:r>
        <w:rPr>
          <w:rFonts w:ascii="Times New Roman" w:eastAsia="Times New Roman" w:hAnsi="Times New Roman" w:cs="Times New Roman"/>
          <w:sz w:val="24"/>
          <w:szCs w:val="24"/>
        </w:rPr>
        <w:t>Environmetrics</w:t>
      </w:r>
      <w:proofErr w:type="spellEnd"/>
      <w:r>
        <w:rPr>
          <w:rFonts w:ascii="Times New Roman" w:eastAsia="Times New Roman" w:hAnsi="Times New Roman" w:cs="Times New Roman"/>
          <w:sz w:val="24"/>
          <w:szCs w:val="24"/>
        </w:rPr>
        <w:t xml:space="preserve"> Society, 14(7), 665-685.</w:t>
      </w:r>
    </w:p>
    <w:p w14:paraId="4EF81C55" w14:textId="77777777" w:rsidR="00764C3C" w:rsidRDefault="00764C3C">
      <w:pPr>
        <w:ind w:left="720" w:hanging="810"/>
        <w:rPr>
          <w:rFonts w:ascii="Times New Roman" w:eastAsia="Times New Roman" w:hAnsi="Times New Roman" w:cs="Times New Roman"/>
          <w:sz w:val="24"/>
          <w:szCs w:val="24"/>
        </w:rPr>
      </w:pPr>
    </w:p>
    <w:p w14:paraId="1F63CD23" w14:textId="77777777" w:rsidR="00764C3C" w:rsidRDefault="00000000">
      <w:pPr>
        <w:ind w:left="720" w:hanging="81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Zuur</w:t>
      </w:r>
      <w:proofErr w:type="spellEnd"/>
      <w:r>
        <w:rPr>
          <w:rFonts w:ascii="Times New Roman" w:eastAsia="Times New Roman" w:hAnsi="Times New Roman" w:cs="Times New Roman"/>
          <w:sz w:val="24"/>
          <w:szCs w:val="24"/>
        </w:rPr>
        <w:t>, A. F., Tuck, I. D., &amp; Bailey, N. 2003. Dynamic factor analysis to estimate common trends in fisheries time series. Canadian Journal of Fisheries and Aquatic Sciences, 60(5), 542-552</w:t>
      </w:r>
    </w:p>
    <w:p w14:paraId="52C16C8A" w14:textId="77777777" w:rsidR="00764C3C" w:rsidRDefault="00764C3C">
      <w:pPr>
        <w:ind w:left="720" w:hanging="810"/>
        <w:rPr>
          <w:rFonts w:ascii="Times New Roman" w:eastAsia="Times New Roman" w:hAnsi="Times New Roman" w:cs="Times New Roman"/>
          <w:sz w:val="24"/>
          <w:szCs w:val="24"/>
        </w:rPr>
      </w:pPr>
    </w:p>
    <w:p w14:paraId="616DC625" w14:textId="77777777" w:rsidR="00764C3C" w:rsidRDefault="00764C3C">
      <w:pPr>
        <w:ind w:left="720" w:hanging="810"/>
        <w:rPr>
          <w:rFonts w:ascii="Times New Roman" w:eastAsia="Times New Roman" w:hAnsi="Times New Roman" w:cs="Times New Roman"/>
          <w:sz w:val="24"/>
          <w:szCs w:val="24"/>
        </w:rPr>
        <w:sectPr w:rsidR="00764C3C" w:rsidSect="00695EB6">
          <w:pgSz w:w="12240" w:h="15840"/>
          <w:pgMar w:top="1440" w:right="1440" w:bottom="1440" w:left="1440" w:header="720" w:footer="720" w:gutter="0"/>
          <w:cols w:space="720"/>
        </w:sectPr>
      </w:pPr>
    </w:p>
    <w:p w14:paraId="4B575561" w14:textId="77777777" w:rsidR="00764C3C" w:rsidRDefault="00000000">
      <w:pPr>
        <w:pStyle w:val="Heading1"/>
        <w:rPr>
          <w:rFonts w:ascii="Times New Roman" w:eastAsia="Times New Roman" w:hAnsi="Times New Roman" w:cs="Times New Roman"/>
          <w:sz w:val="28"/>
          <w:szCs w:val="28"/>
        </w:rPr>
      </w:pPr>
      <w:bookmarkStart w:id="57" w:name="_Toc170387642"/>
      <w:r>
        <w:rPr>
          <w:rFonts w:ascii="Times New Roman" w:eastAsia="Times New Roman" w:hAnsi="Times New Roman" w:cs="Times New Roman"/>
          <w:b/>
          <w:sz w:val="28"/>
          <w:szCs w:val="28"/>
        </w:rPr>
        <w:lastRenderedPageBreak/>
        <w:t>Appendix S4:</w:t>
      </w:r>
      <w:r>
        <w:rPr>
          <w:rFonts w:ascii="Times New Roman" w:eastAsia="Times New Roman" w:hAnsi="Times New Roman" w:cs="Times New Roman"/>
          <w:sz w:val="28"/>
          <w:szCs w:val="28"/>
        </w:rPr>
        <w:t xml:space="preserve"> Freshwater covariate processing</w:t>
      </w:r>
      <w:bookmarkEnd w:id="57"/>
    </w:p>
    <w:p w14:paraId="70733F34"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Freshwater covariates were developed to represent hydrologic and thermal conditions specific to habitats used by different life stages and populations in the YK study region and identified </w:t>
      </w:r>
      <w:r>
        <w:t>during</w:t>
      </w:r>
      <w:r>
        <w:rPr>
          <w:rFonts w:ascii="Times New Roman" w:eastAsia="Times New Roman" w:hAnsi="Times New Roman" w:cs="Times New Roman"/>
          <w:sz w:val="24"/>
          <w:szCs w:val="24"/>
        </w:rPr>
        <w:t xml:space="preserve"> workshop discussion (Feddern 2023). This section includes methods for filling data gaps in streamflow and stream temperature time series required to test hypotheses related to (a) streamflow effects on egg survival and juvenile growth and (b) stream temperature effects on adult reproductive success and juvenile growth. The methods presented here are a summary of a concurrent research effort to compare and select optimal gridded climate products for estimating freshwater habitat conditions in the Yukon and Kuskokwim basins (</w:t>
      </w:r>
      <w:proofErr w:type="spellStart"/>
      <w:r>
        <w:rPr>
          <w:rFonts w:ascii="Times New Roman" w:eastAsia="Times New Roman" w:hAnsi="Times New Roman" w:cs="Times New Roman"/>
          <w:sz w:val="24"/>
          <w:szCs w:val="24"/>
        </w:rPr>
        <w:t>Shaftel</w:t>
      </w:r>
      <w:proofErr w:type="spellEnd"/>
      <w:r>
        <w:rPr>
          <w:rFonts w:ascii="Times New Roman" w:eastAsia="Times New Roman" w:hAnsi="Times New Roman" w:cs="Times New Roman"/>
          <w:sz w:val="24"/>
          <w:szCs w:val="24"/>
        </w:rPr>
        <w:t xml:space="preserve"> et al. In Prep.).</w:t>
      </w:r>
    </w:p>
    <w:p w14:paraId="104CAD59"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time series of hydrologic conditions, we used modeled discharge from the Global Flood Awareness System </w:t>
      </w:r>
      <w:hyperlink r:id="rId33">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GloFAS</w:t>
        </w:r>
        <w:proofErr w:type="spellEnd"/>
        <w:r>
          <w:rPr>
            <w:rFonts w:ascii="Times New Roman" w:eastAsia="Times New Roman" w:hAnsi="Times New Roman" w:cs="Times New Roman"/>
            <w:sz w:val="24"/>
            <w:szCs w:val="24"/>
          </w:rPr>
          <w:t>, Harrigan et al. 2020)</w:t>
        </w:r>
      </w:hyperlink>
      <w:r>
        <w:rPr>
          <w:rFonts w:ascii="Times New Roman" w:eastAsia="Times New Roman" w:hAnsi="Times New Roman" w:cs="Times New Roman"/>
          <w:sz w:val="24"/>
          <w:szCs w:val="24"/>
        </w:rPr>
        <w:t xml:space="preserve"> and selected a single habitat representing hydrologic conditions for each population and life stage. For the Kuskokwim (n = 14) and U.S. Yukon (n = 4) populations, we extracted data from the watershed outlet for each tributary for our two hypotheses related to spawning and rearing. For the Canadian Yukon genetic population units (n = 8), we extracted data from the major spawning areas mapped to tributaries and, where there was more than one major spawning area within a genetic population units, selected the major spawning area that likely supported the largest Chinook Salmon spawning population </w:t>
      </w:r>
      <w:hyperlink r:id="rId34">
        <w:r>
          <w:rPr>
            <w:rFonts w:ascii="Times New Roman" w:eastAsia="Times New Roman" w:hAnsi="Times New Roman" w:cs="Times New Roman"/>
            <w:sz w:val="24"/>
            <w:szCs w:val="24"/>
          </w:rPr>
          <w:t>(Brown et al. 2017)</w:t>
        </w:r>
      </w:hyperlink>
      <w:r>
        <w:rPr>
          <w:rFonts w:ascii="Times New Roman" w:eastAsia="Times New Roman" w:hAnsi="Times New Roman" w:cs="Times New Roman"/>
          <w:sz w:val="24"/>
          <w:szCs w:val="24"/>
        </w:rPr>
        <w:t xml:space="preserve">. For each year and population, we calculated the maximum daily streamflow in the fall months when peak </w:t>
      </w:r>
      <w:proofErr w:type="spellStart"/>
      <w:r>
        <w:rPr>
          <w:rFonts w:ascii="Times New Roman" w:eastAsia="Times New Roman" w:hAnsi="Times New Roman" w:cs="Times New Roman"/>
          <w:sz w:val="24"/>
          <w:szCs w:val="24"/>
        </w:rPr>
        <w:t>streamflows</w:t>
      </w:r>
      <w:proofErr w:type="spellEnd"/>
      <w:r>
        <w:rPr>
          <w:rFonts w:ascii="Times New Roman" w:eastAsia="Times New Roman" w:hAnsi="Times New Roman" w:cs="Times New Roman"/>
          <w:sz w:val="24"/>
          <w:szCs w:val="24"/>
        </w:rPr>
        <w:t xml:space="preserve"> overlap the incubation window (August through November, Curran et al. 2021) and the median daily streamflow in the summer (May through September) as our annual covariates of hydrologic conditions hypothesized to affect egg survival and juvenile growth, respectively. </w:t>
      </w:r>
    </w:p>
    <w:p w14:paraId="68A2E1C2"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develop indices of thermal conditions for each life stage and population, we modeled daily mean stream temperatures using a combination of climatic and hydrologic predictor variables. Empirical stream temperature data for four mainstem and 27 tributary sites were received from the Alaska Department of Fish and Game, the U.S. Fish and Wildlife Service, and Al Von </w:t>
      </w:r>
      <w:proofErr w:type="spellStart"/>
      <w:r>
        <w:rPr>
          <w:rFonts w:ascii="Times New Roman" w:eastAsia="Times New Roman" w:hAnsi="Times New Roman" w:cs="Times New Roman"/>
          <w:sz w:val="24"/>
          <w:szCs w:val="24"/>
        </w:rPr>
        <w:t>Finster</w:t>
      </w:r>
      <w:proofErr w:type="spellEnd"/>
      <w:r>
        <w:rPr>
          <w:rFonts w:ascii="Times New Roman" w:eastAsia="Times New Roman" w:hAnsi="Times New Roman" w:cs="Times New Roman"/>
          <w:sz w:val="24"/>
          <w:szCs w:val="24"/>
        </w:rPr>
        <w:t xml:space="preserve"> (retired biologist with the Department of Fisheries and Oceans Canada) and combined with U.S. Geological Survey data that were directly downloaded using the ‘</w:t>
      </w:r>
      <w:proofErr w:type="spellStart"/>
      <w:r>
        <w:rPr>
          <w:rFonts w:ascii="Times New Roman" w:eastAsia="Times New Roman" w:hAnsi="Times New Roman" w:cs="Times New Roman"/>
          <w:sz w:val="24"/>
          <w:szCs w:val="24"/>
        </w:rPr>
        <w:t>DataRetrieval</w:t>
      </w:r>
      <w:proofErr w:type="spellEnd"/>
      <w:r>
        <w:rPr>
          <w:rFonts w:ascii="Times New Roman" w:eastAsia="Times New Roman" w:hAnsi="Times New Roman" w:cs="Times New Roman"/>
          <w:sz w:val="24"/>
          <w:szCs w:val="24"/>
        </w:rPr>
        <w:t xml:space="preserve">’ R package </w:t>
      </w:r>
      <w:hyperlink r:id="rId35">
        <w:r>
          <w:rPr>
            <w:rFonts w:ascii="Times New Roman" w:eastAsia="Times New Roman" w:hAnsi="Times New Roman" w:cs="Times New Roman"/>
            <w:sz w:val="24"/>
            <w:szCs w:val="24"/>
          </w:rPr>
          <w:t xml:space="preserve">(De </w:t>
        </w:r>
        <w:proofErr w:type="spellStart"/>
        <w:r>
          <w:rPr>
            <w:rFonts w:ascii="Times New Roman" w:eastAsia="Times New Roman" w:hAnsi="Times New Roman" w:cs="Times New Roman"/>
            <w:sz w:val="24"/>
            <w:szCs w:val="24"/>
          </w:rPr>
          <w:t>Cicco</w:t>
        </w:r>
        <w:proofErr w:type="spellEnd"/>
        <w:r>
          <w:rPr>
            <w:rFonts w:ascii="Times New Roman" w:eastAsia="Times New Roman" w:hAnsi="Times New Roman" w:cs="Times New Roman"/>
            <w:sz w:val="24"/>
            <w:szCs w:val="24"/>
          </w:rPr>
          <w:t xml:space="preserve"> et al. 2022, R Core Team 2022)</w:t>
        </w:r>
      </w:hyperlink>
      <w:r>
        <w:rPr>
          <w:rFonts w:ascii="Times New Roman" w:eastAsia="Times New Roman" w:hAnsi="Times New Roman" w:cs="Times New Roman"/>
          <w:sz w:val="24"/>
          <w:szCs w:val="24"/>
        </w:rPr>
        <w:t xml:space="preserve">. Stream temperature data were not available for five Kuskokwim River tributaries so information was borrowed from nearby sites (George River data were used to fill data gaps for the </w:t>
      </w:r>
      <w:proofErr w:type="spellStart"/>
      <w:r>
        <w:rPr>
          <w:rFonts w:ascii="Times New Roman" w:eastAsia="Times New Roman" w:hAnsi="Times New Roman" w:cs="Times New Roman"/>
          <w:sz w:val="24"/>
          <w:szCs w:val="24"/>
        </w:rPr>
        <w:t>Holitna</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Holokuk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Oskawalik</w:t>
      </w:r>
      <w:proofErr w:type="spellEnd"/>
      <w:r>
        <w:rPr>
          <w:rFonts w:ascii="Times New Roman" w:eastAsia="Times New Roman" w:hAnsi="Times New Roman" w:cs="Times New Roman"/>
          <w:sz w:val="24"/>
          <w:szCs w:val="24"/>
        </w:rPr>
        <w:t xml:space="preserve"> Rivers; Kwethluk River data were used for the </w:t>
      </w:r>
      <w:proofErr w:type="spellStart"/>
      <w:r>
        <w:rPr>
          <w:rFonts w:ascii="Times New Roman" w:eastAsia="Times New Roman" w:hAnsi="Times New Roman" w:cs="Times New Roman"/>
          <w:sz w:val="24"/>
          <w:szCs w:val="24"/>
        </w:rPr>
        <w:t>Kisaralik</w:t>
      </w:r>
      <w:proofErr w:type="spellEnd"/>
      <w:r>
        <w:rPr>
          <w:rFonts w:ascii="Times New Roman" w:eastAsia="Times New Roman" w:hAnsi="Times New Roman" w:cs="Times New Roman"/>
          <w:sz w:val="24"/>
          <w:szCs w:val="24"/>
        </w:rPr>
        <w:t xml:space="preserve"> River; and </w:t>
      </w:r>
      <w:proofErr w:type="spellStart"/>
      <w:r>
        <w:rPr>
          <w:rFonts w:ascii="Times New Roman" w:eastAsia="Times New Roman" w:hAnsi="Times New Roman" w:cs="Times New Roman"/>
          <w:sz w:val="24"/>
          <w:szCs w:val="24"/>
        </w:rPr>
        <w:t>Tatlawiksuk</w:t>
      </w:r>
      <w:proofErr w:type="spellEnd"/>
      <w:r>
        <w:rPr>
          <w:rFonts w:ascii="Times New Roman" w:eastAsia="Times New Roman" w:hAnsi="Times New Roman" w:cs="Times New Roman"/>
          <w:sz w:val="24"/>
          <w:szCs w:val="24"/>
        </w:rPr>
        <w:t xml:space="preserve"> data were used to inform conditions in the Swift River). Predictor variables in our model included Julian day, lagged daily mean air temperatures, mean watershed April 1</w:t>
      </w:r>
      <w:r>
        <w:rPr>
          <w:rFonts w:ascii="Times New Roman" w:eastAsia="Times New Roman" w:hAnsi="Times New Roman" w:cs="Times New Roman"/>
          <w:sz w:val="24"/>
          <w:szCs w:val="24"/>
          <w:vertAlign w:val="superscript"/>
        </w:rPr>
        <w:t>st</w:t>
      </w:r>
      <w:r>
        <w:rPr>
          <w:rFonts w:ascii="Times New Roman" w:eastAsia="Times New Roman" w:hAnsi="Times New Roman" w:cs="Times New Roman"/>
          <w:sz w:val="24"/>
          <w:szCs w:val="24"/>
        </w:rPr>
        <w:t xml:space="preserve"> snow-water-equivalent (SWE), and daily streamflow. Air temperatures and SWE were from DAYMET, a gridded daily weather data product </w:t>
      </w:r>
      <w:hyperlink r:id="rId36">
        <w:r>
          <w:rPr>
            <w:rFonts w:ascii="Times New Roman" w:eastAsia="Times New Roman" w:hAnsi="Times New Roman" w:cs="Times New Roman"/>
            <w:sz w:val="24"/>
            <w:szCs w:val="24"/>
          </w:rPr>
          <w:t>(Thornton et al. 2021)</w:t>
        </w:r>
      </w:hyperlink>
      <w:r>
        <w:rPr>
          <w:rFonts w:ascii="Times New Roman" w:eastAsia="Times New Roman" w:hAnsi="Times New Roman" w:cs="Times New Roman"/>
          <w:sz w:val="24"/>
          <w:szCs w:val="24"/>
        </w:rPr>
        <w:t xml:space="preserve"> and streamflow was from </w:t>
      </w:r>
      <w:proofErr w:type="spellStart"/>
      <w:r>
        <w:rPr>
          <w:rFonts w:ascii="Times New Roman" w:eastAsia="Times New Roman" w:hAnsi="Times New Roman" w:cs="Times New Roman"/>
          <w:sz w:val="24"/>
          <w:szCs w:val="24"/>
        </w:rPr>
        <w:t>GloFAS</w:t>
      </w:r>
      <w:proofErr w:type="spellEnd"/>
      <w:r>
        <w:rPr>
          <w:rFonts w:ascii="Times New Roman" w:eastAsia="Times New Roman" w:hAnsi="Times New Roman" w:cs="Times New Roman"/>
          <w:sz w:val="24"/>
          <w:szCs w:val="24"/>
        </w:rPr>
        <w:t xml:space="preserve">. </w:t>
      </w:r>
    </w:p>
    <w:p w14:paraId="4BBBB2AE"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Models were developed separately for two seasons within a year based on the average timing of maximum stream temperatures (before or after July 23). Developing models for rising and falling stream temperatures over each season improves model accuracy by allowing for </w:t>
      </w:r>
      <w:r>
        <w:rPr>
          <w:rFonts w:ascii="Times New Roman" w:eastAsia="Times New Roman" w:hAnsi="Times New Roman" w:cs="Times New Roman"/>
          <w:sz w:val="24"/>
          <w:szCs w:val="24"/>
        </w:rPr>
        <w:lastRenderedPageBreak/>
        <w:t xml:space="preserve">variable parameter coefficients and using Julian day to explain a significant portion of the warming and cooling trends </w:t>
      </w:r>
      <w:hyperlink r:id="rId37">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McNyset</w:t>
        </w:r>
        <w:proofErr w:type="spellEnd"/>
        <w:r>
          <w:rPr>
            <w:rFonts w:ascii="Times New Roman" w:eastAsia="Times New Roman" w:hAnsi="Times New Roman" w:cs="Times New Roman"/>
            <w:sz w:val="24"/>
            <w:szCs w:val="24"/>
          </w:rPr>
          <w:t xml:space="preserve"> et al. 2015)</w:t>
        </w:r>
      </w:hyperlink>
      <w:r>
        <w:rPr>
          <w:rFonts w:ascii="Times New Roman" w:eastAsia="Times New Roman" w:hAnsi="Times New Roman" w:cs="Times New Roman"/>
          <w:sz w:val="24"/>
          <w:szCs w:val="24"/>
        </w:rPr>
        <w:t xml:space="preserve">. We tested for significant lags between air temperatures and stream temperatures for each monitoring site using a cross-correlation function after </w:t>
      </w:r>
      <w:proofErr w:type="spellStart"/>
      <w:r>
        <w:rPr>
          <w:rFonts w:ascii="Times New Roman" w:eastAsia="Times New Roman" w:hAnsi="Times New Roman" w:cs="Times New Roman"/>
          <w:sz w:val="24"/>
          <w:szCs w:val="24"/>
        </w:rPr>
        <w:t>prewhitening</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Prewhitening</w:t>
      </w:r>
      <w:proofErr w:type="spellEnd"/>
      <w:r>
        <w:rPr>
          <w:rFonts w:ascii="Times New Roman" w:eastAsia="Times New Roman" w:hAnsi="Times New Roman" w:cs="Times New Roman"/>
          <w:sz w:val="24"/>
          <w:szCs w:val="24"/>
        </w:rPr>
        <w:t xml:space="preserve"> is a useful technique for finding optimal lags between a predictor and response when there is a time series structure to the predictor variable and common trends between the predictor and response variables. The steps include fitting an autoregressive time series model to the predictor variable, filtering both time series using the AR model, and then fitting the cross-correlation function to the filtered data </w:t>
      </w:r>
      <w:hyperlink r:id="rId38">
        <w:r>
          <w:rPr>
            <w:rFonts w:ascii="Times New Roman" w:eastAsia="Times New Roman" w:hAnsi="Times New Roman" w:cs="Times New Roman"/>
            <w:sz w:val="24"/>
            <w:szCs w:val="24"/>
          </w:rPr>
          <w:t xml:space="preserve">(Shumway and </w:t>
        </w:r>
        <w:proofErr w:type="spellStart"/>
        <w:r>
          <w:rPr>
            <w:rFonts w:ascii="Times New Roman" w:eastAsia="Times New Roman" w:hAnsi="Times New Roman" w:cs="Times New Roman"/>
            <w:sz w:val="24"/>
            <w:szCs w:val="24"/>
          </w:rPr>
          <w:t>Stoffer</w:t>
        </w:r>
        <w:proofErr w:type="spellEnd"/>
        <w:r>
          <w:rPr>
            <w:rFonts w:ascii="Times New Roman" w:eastAsia="Times New Roman" w:hAnsi="Times New Roman" w:cs="Times New Roman"/>
            <w:sz w:val="24"/>
            <w:szCs w:val="24"/>
          </w:rPr>
          <w:t xml:space="preserve"> 2011)</w:t>
        </w:r>
      </w:hyperlink>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Prewhitening</w:t>
      </w:r>
      <w:proofErr w:type="spellEnd"/>
      <w:r>
        <w:rPr>
          <w:rFonts w:ascii="Times New Roman" w:eastAsia="Times New Roman" w:hAnsi="Times New Roman" w:cs="Times New Roman"/>
          <w:sz w:val="24"/>
          <w:szCs w:val="24"/>
        </w:rPr>
        <w:t xml:space="preserve"> was performed using the Time Series Analysis ‘TSA’ R package </w:t>
      </w:r>
      <w:hyperlink r:id="rId39">
        <w:r>
          <w:rPr>
            <w:rFonts w:ascii="Times New Roman" w:eastAsia="Times New Roman" w:hAnsi="Times New Roman" w:cs="Times New Roman"/>
            <w:sz w:val="24"/>
            <w:szCs w:val="24"/>
          </w:rPr>
          <w:t>(Chan and Ripley 2022)</w:t>
        </w:r>
      </w:hyperlink>
      <w:r>
        <w:rPr>
          <w:rFonts w:ascii="Times New Roman" w:eastAsia="Times New Roman" w:hAnsi="Times New Roman" w:cs="Times New Roman"/>
          <w:sz w:val="24"/>
          <w:szCs w:val="24"/>
        </w:rPr>
        <w:t xml:space="preserve">. </w:t>
      </w:r>
    </w:p>
    <w:p w14:paraId="7AC2A9EE"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monitoring site, we fit two seasonal boosted regression tree models using a tree complexity of three to allow for variable interactions, a learning rate of 0.1 to stabilize the prediction variance, and a bag fraction of 0.5 (only half of the observations are used in each new tree) to reduce overfitting and improve prediction accuracy </w:t>
      </w:r>
      <w:hyperlink r:id="rId40">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Elith</w:t>
        </w:r>
        <w:proofErr w:type="spellEnd"/>
        <w:r>
          <w:rPr>
            <w:rFonts w:ascii="Times New Roman" w:eastAsia="Times New Roman" w:hAnsi="Times New Roman" w:cs="Times New Roman"/>
            <w:sz w:val="24"/>
            <w:szCs w:val="24"/>
          </w:rPr>
          <w:t xml:space="preserve"> et al. 2008)</w:t>
        </w:r>
      </w:hyperlink>
      <w:r>
        <w:rPr>
          <w:rFonts w:ascii="Times New Roman" w:eastAsia="Times New Roman" w:hAnsi="Times New Roman" w:cs="Times New Roman"/>
          <w:sz w:val="24"/>
          <w:szCs w:val="24"/>
        </w:rPr>
        <w:t>. We used 10-fold cross validation and calculated the root-mean-squared-prediction-error (RMSPE) from the cross-validated stream temperature predictions to summarize model performance. Spring mean RMSPE across all sites was 0.74°C and fall mean RMSPE was 1.0°C. Boosted regression trees were fit using the ‘</w:t>
      </w:r>
      <w:proofErr w:type="spellStart"/>
      <w:r>
        <w:rPr>
          <w:rFonts w:ascii="Times New Roman" w:eastAsia="Times New Roman" w:hAnsi="Times New Roman" w:cs="Times New Roman"/>
          <w:sz w:val="24"/>
          <w:szCs w:val="24"/>
        </w:rPr>
        <w:t>gbm</w:t>
      </w:r>
      <w:proofErr w:type="spellEnd"/>
      <w:r>
        <w:rPr>
          <w:rFonts w:ascii="Times New Roman" w:eastAsia="Times New Roman" w:hAnsi="Times New Roman" w:cs="Times New Roman"/>
          <w:sz w:val="24"/>
          <w:szCs w:val="24"/>
        </w:rPr>
        <w:t xml:space="preserve">’ R package </w:t>
      </w:r>
      <w:hyperlink r:id="rId41">
        <w:r>
          <w:rPr>
            <w:rFonts w:ascii="Times New Roman" w:eastAsia="Times New Roman" w:hAnsi="Times New Roman" w:cs="Times New Roman"/>
            <w:sz w:val="24"/>
            <w:szCs w:val="24"/>
          </w:rPr>
          <w:t>(Greenwell et al. 2022)</w:t>
        </w:r>
      </w:hyperlink>
      <w:r>
        <w:rPr>
          <w:rFonts w:ascii="Times New Roman" w:eastAsia="Times New Roman" w:hAnsi="Times New Roman" w:cs="Times New Roman"/>
          <w:sz w:val="24"/>
          <w:szCs w:val="24"/>
        </w:rPr>
        <w:t xml:space="preserve">. We used the models to predict mean daily stream temperatures for May through September from 1980 to 2018 and subsequently calculated annual stream temperature covariates for each site. </w:t>
      </w:r>
    </w:p>
    <w:p w14:paraId="18FDFECF"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each population in the productivity model, we used modeled stream temperatures from 31 mainstem or tributary monitoring sites to estimate thermal conditions experienced by different life stages. Because adults migrate through both the mainstem and tributaries prior to spawning and thermal stress could occur anywhere along the migration route, we used migration timing information to filter modeled stream temperatures from mainstem and tributary habitats prior to calculating annual covariates. </w:t>
      </w:r>
    </w:p>
    <w:p w14:paraId="6324FB87" w14:textId="77777777" w:rsidR="00764C3C" w:rsidRDefault="00000000">
      <w:pPr>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Migration temperatures in the mainstem corridors were selected from a single monitoring site for each population. For populations in the Kuskokwim watershed, we used data collected at the </w:t>
      </w:r>
      <w:proofErr w:type="spellStart"/>
      <w:r>
        <w:rPr>
          <w:rFonts w:ascii="Times New Roman" w:eastAsia="Times New Roman" w:hAnsi="Times New Roman" w:cs="Times New Roman"/>
          <w:sz w:val="24"/>
          <w:szCs w:val="24"/>
        </w:rPr>
        <w:t>Kalskag</w:t>
      </w:r>
      <w:proofErr w:type="spellEnd"/>
      <w:r>
        <w:rPr>
          <w:rFonts w:ascii="Times New Roman" w:eastAsia="Times New Roman" w:hAnsi="Times New Roman" w:cs="Times New Roman"/>
          <w:sz w:val="24"/>
          <w:szCs w:val="24"/>
        </w:rPr>
        <w:t xml:space="preserve"> fish wheel for estimating thermal conditions during migration because it had the most years of continuous stream temperature data. For U.S. Yukon populations, we used stream temperature data from Pilot Station because all four populations pass through this site </w:t>
      </w:r>
      <w:proofErr w:type="spellStart"/>
      <w:r>
        <w:rPr>
          <w:rFonts w:ascii="Times New Roman" w:eastAsia="Times New Roman" w:hAnsi="Times New Roman" w:cs="Times New Roman"/>
          <w:sz w:val="24"/>
          <w:szCs w:val="24"/>
        </w:rPr>
        <w:t>en</w:t>
      </w:r>
      <w:proofErr w:type="spellEnd"/>
      <w:r>
        <w:rPr>
          <w:rFonts w:ascii="Times New Roman" w:eastAsia="Times New Roman" w:hAnsi="Times New Roman" w:cs="Times New Roman"/>
          <w:sz w:val="24"/>
          <w:szCs w:val="24"/>
        </w:rPr>
        <w:t xml:space="preserve"> route to spawning habitats. For the Canadian Yukon genetic </w:t>
      </w:r>
      <w:proofErr w:type="spellStart"/>
      <w:r>
        <w:rPr>
          <w:rFonts w:ascii="Times New Roman" w:eastAsia="Times New Roman" w:hAnsi="Times New Roman" w:cs="Times New Roman"/>
          <w:sz w:val="24"/>
          <w:szCs w:val="24"/>
        </w:rPr>
        <w:t>substocks</w:t>
      </w:r>
      <w:proofErr w:type="spellEnd"/>
      <w:r>
        <w:rPr>
          <w:rFonts w:ascii="Times New Roman" w:eastAsia="Times New Roman" w:hAnsi="Times New Roman" w:cs="Times New Roman"/>
          <w:sz w:val="24"/>
          <w:szCs w:val="24"/>
        </w:rPr>
        <w:t>, we used data from the Rapids fish wheel at Rampart, Alaska because this site generally had the warmest stream temperatures of any mainstem Yukon temperature site (Figure S14). Timing windows were used to filter the modeled stream temperatures from each habitat and calculate a metric of adult heat stress: the annual maximum of mean daily stream temperatures (</w:t>
      </w:r>
      <w:proofErr w:type="spellStart"/>
      <w:r>
        <w:rPr>
          <w:rFonts w:ascii="Times New Roman" w:eastAsia="Times New Roman" w:hAnsi="Times New Roman" w:cs="Times New Roman"/>
          <w:sz w:val="24"/>
          <w:szCs w:val="24"/>
        </w:rPr>
        <w:t>maxMnT</w:t>
      </w:r>
      <w:proofErr w:type="spellEnd"/>
      <w:r>
        <w:rPr>
          <w:rFonts w:ascii="Times New Roman" w:eastAsia="Times New Roman" w:hAnsi="Times New Roman" w:cs="Times New Roman"/>
          <w:sz w:val="24"/>
          <w:szCs w:val="24"/>
        </w:rPr>
        <w:t xml:space="preserve">.  For juvenile growth, we calculated the cumulative degree days during the summer growing season (May through September) from the tributary habitats used by each population. For six populations (n = 5 in the Kuskokwim and one </w:t>
      </w:r>
      <w:r>
        <w:rPr>
          <w:rFonts w:ascii="Times New Roman" w:eastAsia="Times New Roman" w:hAnsi="Times New Roman" w:cs="Times New Roman"/>
          <w:sz w:val="24"/>
          <w:szCs w:val="24"/>
        </w:rPr>
        <w:lastRenderedPageBreak/>
        <w:t xml:space="preserve">in the Canadian Yukon) that lacked stream temperature data in their watershed, we used temperature covariates from the closest similarly sized tributary. </w:t>
      </w:r>
      <w:r>
        <w:br w:type="page"/>
      </w:r>
    </w:p>
    <w:p w14:paraId="1CD249F4" w14:textId="77777777" w:rsidR="00764C3C" w:rsidRDefault="00764C3C">
      <w:pPr>
        <w:rPr>
          <w:rFonts w:ascii="Times New Roman" w:eastAsia="Times New Roman" w:hAnsi="Times New Roman" w:cs="Times New Roman"/>
          <w:sz w:val="24"/>
          <w:szCs w:val="24"/>
        </w:rPr>
      </w:pPr>
    </w:p>
    <w:p w14:paraId="4A6BDC4C" w14:textId="77777777" w:rsidR="00764C3C" w:rsidRDefault="00764C3C"/>
    <w:p w14:paraId="26EF3477" w14:textId="5366C007" w:rsidR="00764C3C" w:rsidRDefault="00000000">
      <w:pPr>
        <w:pStyle w:val="Heading2"/>
        <w:spacing w:before="0" w:after="0" w:line="240" w:lineRule="auto"/>
        <w:rPr>
          <w:rFonts w:ascii="Times New Roman" w:eastAsia="Times New Roman" w:hAnsi="Times New Roman" w:cs="Times New Roman"/>
          <w:sz w:val="24"/>
          <w:szCs w:val="24"/>
        </w:rPr>
      </w:pPr>
      <w:bookmarkStart w:id="58" w:name="_Toc170387643"/>
      <w:r>
        <w:rPr>
          <w:rFonts w:ascii="Times New Roman" w:eastAsia="Times New Roman" w:hAnsi="Times New Roman" w:cs="Times New Roman"/>
          <w:sz w:val="24"/>
          <w:szCs w:val="24"/>
        </w:rPr>
        <w:t xml:space="preserve">Figure S13. </w:t>
      </w:r>
      <w:r>
        <w:rPr>
          <w:noProof/>
        </w:rPr>
        <w:drawing>
          <wp:anchor distT="114300" distB="114300" distL="114300" distR="114300" simplePos="0" relativeHeight="251658240" behindDoc="0" locked="0" layoutInCell="1" hidden="0" allowOverlap="1" wp14:anchorId="2DA35E84" wp14:editId="6F6DC1A5">
            <wp:simplePos x="0" y="0"/>
            <wp:positionH relativeFrom="column">
              <wp:posOffset>16511</wp:posOffset>
            </wp:positionH>
            <wp:positionV relativeFrom="paragraph">
              <wp:posOffset>186055</wp:posOffset>
            </wp:positionV>
            <wp:extent cx="5943600" cy="5943600"/>
            <wp:effectExtent l="0" t="0" r="0" b="0"/>
            <wp:wrapTopAndBottom distT="114300" distB="114300"/>
            <wp:docPr id="385806691" name="image20.jpg" descr="A graph showing the temperature of a stre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jpg" descr="A graph showing the temperature of a stream&#10;&#10;Description automatically generated"/>
                    <pic:cNvPicPr preferRelativeResize="0"/>
                  </pic:nvPicPr>
                  <pic:blipFill>
                    <a:blip r:embed="rId42"/>
                    <a:srcRect/>
                    <a:stretch>
                      <a:fillRect/>
                    </a:stretch>
                  </pic:blipFill>
                  <pic:spPr>
                    <a:xfrm>
                      <a:off x="0" y="0"/>
                      <a:ext cx="5943600" cy="5943600"/>
                    </a:xfrm>
                    <a:prstGeom prst="rect">
                      <a:avLst/>
                    </a:prstGeom>
                    <a:ln/>
                  </pic:spPr>
                </pic:pic>
              </a:graphicData>
            </a:graphic>
          </wp:anchor>
        </w:drawing>
      </w:r>
      <w:ins w:id="59" w:author="Megan Feddern" w:date="2024-06-27T13:12:00Z">
        <w:r w:rsidR="00653ECB">
          <w:rPr>
            <w:rFonts w:ascii="Times New Roman" w:eastAsia="Times New Roman" w:hAnsi="Times New Roman" w:cs="Times New Roman"/>
            <w:sz w:val="24"/>
            <w:szCs w:val="24"/>
          </w:rPr>
          <w:t>Mainstem Maximum Daily Stream Temperatures</w:t>
        </w:r>
      </w:ins>
      <w:bookmarkEnd w:id="58"/>
    </w:p>
    <w:p w14:paraId="41BC7F70" w14:textId="77777777" w:rsidR="00764C3C" w:rsidRDefault="00000000">
      <w:pPr>
        <w:rPr>
          <w:rFonts w:ascii="Times New Roman" w:eastAsia="Times New Roman" w:hAnsi="Times New Roman" w:cs="Times New Roman"/>
          <w:sz w:val="24"/>
          <w:szCs w:val="24"/>
        </w:rPr>
      </w:pPr>
      <w:bookmarkStart w:id="60" w:name="_heading=h.147n2zr" w:colFirst="0" w:colLast="0"/>
      <w:bookmarkEnd w:id="60"/>
      <w:r>
        <w:rPr>
          <w:rFonts w:ascii="Times New Roman" w:eastAsia="Times New Roman" w:hAnsi="Times New Roman" w:cs="Times New Roman"/>
          <w:sz w:val="24"/>
          <w:szCs w:val="24"/>
        </w:rPr>
        <w:t>Predicted annual maximum daily stream temperatures at four monitoring sites on the Yukon River and one site on the Kuskokwim River (</w:t>
      </w:r>
      <w:proofErr w:type="spellStart"/>
      <w:r>
        <w:rPr>
          <w:rFonts w:ascii="Times New Roman" w:eastAsia="Times New Roman" w:hAnsi="Times New Roman" w:cs="Times New Roman"/>
          <w:sz w:val="24"/>
          <w:szCs w:val="24"/>
        </w:rPr>
        <w:t>Kalskag</w:t>
      </w:r>
      <w:proofErr w:type="spellEnd"/>
      <w:r>
        <w:rPr>
          <w:rFonts w:ascii="Times New Roman" w:eastAsia="Times New Roman" w:hAnsi="Times New Roman" w:cs="Times New Roman"/>
          <w:sz w:val="24"/>
          <w:szCs w:val="24"/>
        </w:rPr>
        <w:t xml:space="preserve">). From downstream to upstream, the sites are Pilot Station, Rampart (also known as Rapids Fish Camp), Eagle, and Yukon at </w:t>
      </w:r>
      <w:proofErr w:type="spellStart"/>
      <w:r>
        <w:rPr>
          <w:rFonts w:ascii="Times New Roman" w:eastAsia="Times New Roman" w:hAnsi="Times New Roman" w:cs="Times New Roman"/>
          <w:sz w:val="24"/>
          <w:szCs w:val="24"/>
        </w:rPr>
        <w:t>Carmacks</w:t>
      </w:r>
      <w:proofErr w:type="spellEnd"/>
      <w:r>
        <w:rPr>
          <w:rFonts w:ascii="Times New Roman" w:eastAsia="Times New Roman" w:hAnsi="Times New Roman" w:cs="Times New Roman"/>
          <w:sz w:val="24"/>
          <w:szCs w:val="24"/>
        </w:rPr>
        <w:t>.</w:t>
      </w:r>
    </w:p>
    <w:p w14:paraId="7771CD17" w14:textId="77777777" w:rsidR="00764C3C" w:rsidRDefault="00000000">
      <w:pPr>
        <w:rPr>
          <w:rFonts w:ascii="Times New Roman" w:eastAsia="Times New Roman" w:hAnsi="Times New Roman" w:cs="Times New Roman"/>
          <w:sz w:val="24"/>
          <w:szCs w:val="24"/>
        </w:rPr>
      </w:pPr>
      <w:r>
        <w:br w:type="page"/>
      </w:r>
    </w:p>
    <w:p w14:paraId="63D5F0A7" w14:textId="77777777" w:rsidR="00764C3C" w:rsidRDefault="00000000">
      <w:pPr>
        <w:rPr>
          <w:rFonts w:ascii="Times New Roman" w:eastAsia="Times New Roman" w:hAnsi="Times New Roman" w:cs="Times New Roman"/>
          <w:sz w:val="24"/>
          <w:szCs w:val="24"/>
        </w:rPr>
      </w:pPr>
      <w:hyperlink r:id="rId43">
        <w:r>
          <w:rPr>
            <w:rFonts w:ascii="Times New Roman" w:eastAsia="Times New Roman" w:hAnsi="Times New Roman" w:cs="Times New Roman"/>
            <w:sz w:val="24"/>
            <w:szCs w:val="24"/>
          </w:rPr>
          <w:t xml:space="preserve">Brown, R. J., von </w:t>
        </w:r>
        <w:proofErr w:type="spellStart"/>
        <w:r>
          <w:rPr>
            <w:rFonts w:ascii="Times New Roman" w:eastAsia="Times New Roman" w:hAnsi="Times New Roman" w:cs="Times New Roman"/>
            <w:sz w:val="24"/>
            <w:szCs w:val="24"/>
          </w:rPr>
          <w:t>Finster</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Henszey</w:t>
        </w:r>
        <w:proofErr w:type="spellEnd"/>
        <w:r>
          <w:rPr>
            <w:rFonts w:ascii="Times New Roman" w:eastAsia="Times New Roman" w:hAnsi="Times New Roman" w:cs="Times New Roman"/>
            <w:sz w:val="24"/>
            <w:szCs w:val="24"/>
          </w:rPr>
          <w:t xml:space="preserve">, R. J., &amp; </w:t>
        </w:r>
        <w:proofErr w:type="spellStart"/>
        <w:r>
          <w:rPr>
            <w:rFonts w:ascii="Times New Roman" w:eastAsia="Times New Roman" w:hAnsi="Times New Roman" w:cs="Times New Roman"/>
            <w:sz w:val="24"/>
            <w:szCs w:val="24"/>
          </w:rPr>
          <w:t>Eiler</w:t>
        </w:r>
        <w:proofErr w:type="spellEnd"/>
        <w:r>
          <w:rPr>
            <w:rFonts w:ascii="Times New Roman" w:eastAsia="Times New Roman" w:hAnsi="Times New Roman" w:cs="Times New Roman"/>
            <w:sz w:val="24"/>
            <w:szCs w:val="24"/>
          </w:rPr>
          <w:t>, J. H. 2017. Catalog of Chinook Salmon</w:t>
        </w:r>
        <w:r>
          <w:rPr>
            <w:rFonts w:ascii="Times New Roman" w:eastAsia="Times New Roman" w:hAnsi="Times New Roman" w:cs="Times New Roman"/>
            <w:sz w:val="24"/>
            <w:szCs w:val="24"/>
          </w:rPr>
          <w:tab/>
          <w:t xml:space="preserve">Spawning Areas in Yukon River Basin in Canada and United States. Journal of Fish and </w:t>
        </w:r>
        <w:r>
          <w:rPr>
            <w:rFonts w:ascii="Times New Roman" w:eastAsia="Times New Roman" w:hAnsi="Times New Roman" w:cs="Times New Roman"/>
            <w:sz w:val="24"/>
            <w:szCs w:val="24"/>
          </w:rPr>
          <w:tab/>
          <w:t>Wildlife Management, 8, 558–586.</w:t>
        </w:r>
      </w:hyperlink>
    </w:p>
    <w:p w14:paraId="217E15E7" w14:textId="77777777" w:rsidR="00764C3C" w:rsidRDefault="00764C3C">
      <w:pPr>
        <w:widowControl w:val="0"/>
        <w:spacing w:line="240" w:lineRule="auto"/>
        <w:ind w:left="720"/>
        <w:rPr>
          <w:rFonts w:ascii="Times New Roman" w:eastAsia="Times New Roman" w:hAnsi="Times New Roman" w:cs="Times New Roman"/>
          <w:sz w:val="24"/>
          <w:szCs w:val="24"/>
        </w:rPr>
      </w:pPr>
    </w:p>
    <w:p w14:paraId="7D1B1395" w14:textId="77777777" w:rsidR="00764C3C" w:rsidRDefault="00000000">
      <w:pPr>
        <w:widowControl w:val="0"/>
        <w:spacing w:line="240" w:lineRule="auto"/>
        <w:rPr>
          <w:rFonts w:ascii="Times New Roman" w:eastAsia="Times New Roman" w:hAnsi="Times New Roman" w:cs="Times New Roman"/>
          <w:sz w:val="24"/>
          <w:szCs w:val="24"/>
        </w:rPr>
      </w:pPr>
      <w:hyperlink r:id="rId44">
        <w:r>
          <w:rPr>
            <w:rFonts w:ascii="Times New Roman" w:eastAsia="Times New Roman" w:hAnsi="Times New Roman" w:cs="Times New Roman"/>
            <w:sz w:val="24"/>
            <w:szCs w:val="24"/>
          </w:rPr>
          <w:t>Chan, K., &amp; Ripley B. 2022. TSA: Time Series Analysis.</w:t>
        </w:r>
      </w:hyperlink>
    </w:p>
    <w:p w14:paraId="12CB4513" w14:textId="77777777" w:rsidR="00764C3C" w:rsidRDefault="00764C3C">
      <w:pPr>
        <w:widowControl w:val="0"/>
        <w:spacing w:line="240" w:lineRule="auto"/>
        <w:ind w:left="720"/>
        <w:rPr>
          <w:rFonts w:ascii="Times New Roman" w:eastAsia="Times New Roman" w:hAnsi="Times New Roman" w:cs="Times New Roman"/>
          <w:sz w:val="24"/>
          <w:szCs w:val="24"/>
        </w:rPr>
      </w:pPr>
    </w:p>
    <w:p w14:paraId="1B25ACD1" w14:textId="77777777" w:rsidR="00764C3C" w:rsidRDefault="00000000">
      <w:pPr>
        <w:widowControl w:val="0"/>
        <w:spacing w:line="240" w:lineRule="auto"/>
        <w:rPr>
          <w:rFonts w:ascii="Times New Roman" w:eastAsia="Times New Roman" w:hAnsi="Times New Roman" w:cs="Times New Roman"/>
          <w:sz w:val="24"/>
          <w:szCs w:val="24"/>
        </w:rPr>
      </w:pPr>
      <w:hyperlink r:id="rId45">
        <w:r>
          <w:rPr>
            <w:rFonts w:ascii="Times New Roman" w:eastAsia="Times New Roman" w:hAnsi="Times New Roman" w:cs="Times New Roman"/>
            <w:sz w:val="24"/>
            <w:szCs w:val="24"/>
          </w:rPr>
          <w:t xml:space="preserve">Clark, J. N., &amp; Smith, N. J. 2019. </w:t>
        </w:r>
        <w:proofErr w:type="spellStart"/>
        <w:r>
          <w:rPr>
            <w:rFonts w:ascii="Times New Roman" w:eastAsia="Times New Roman" w:hAnsi="Times New Roman" w:cs="Times New Roman"/>
            <w:sz w:val="24"/>
            <w:szCs w:val="24"/>
          </w:rPr>
          <w:t>Inriver</w:t>
        </w:r>
        <w:proofErr w:type="spellEnd"/>
        <w:r>
          <w:rPr>
            <w:rFonts w:ascii="Times New Roman" w:eastAsia="Times New Roman" w:hAnsi="Times New Roman" w:cs="Times New Roman"/>
            <w:sz w:val="24"/>
            <w:szCs w:val="24"/>
          </w:rPr>
          <w:t xml:space="preserve"> abundance and run timing of Kuskokwim River </w:t>
        </w:r>
        <w:r>
          <w:rPr>
            <w:rFonts w:ascii="Times New Roman" w:eastAsia="Times New Roman" w:hAnsi="Times New Roman" w:cs="Times New Roman"/>
            <w:sz w:val="24"/>
            <w:szCs w:val="24"/>
          </w:rPr>
          <w:tab/>
          <w:t xml:space="preserve">Chinook salmon, 2017. Fishery Data Series, Alaska Department of Fish and Game, </w:t>
        </w:r>
        <w:r>
          <w:rPr>
            <w:rFonts w:ascii="Times New Roman" w:eastAsia="Times New Roman" w:hAnsi="Times New Roman" w:cs="Times New Roman"/>
            <w:sz w:val="24"/>
            <w:szCs w:val="24"/>
          </w:rPr>
          <w:tab/>
          <w:t>Division of Commercial Fisheries, Anchorage, AK.</w:t>
        </w:r>
      </w:hyperlink>
    </w:p>
    <w:p w14:paraId="0F638946" w14:textId="77777777" w:rsidR="00764C3C" w:rsidRDefault="00764C3C">
      <w:pPr>
        <w:widowControl w:val="0"/>
        <w:spacing w:line="240" w:lineRule="auto"/>
        <w:ind w:left="720"/>
        <w:rPr>
          <w:rFonts w:ascii="Times New Roman" w:eastAsia="Times New Roman" w:hAnsi="Times New Roman" w:cs="Times New Roman"/>
          <w:sz w:val="24"/>
          <w:szCs w:val="24"/>
        </w:rPr>
      </w:pPr>
    </w:p>
    <w:p w14:paraId="7895F082" w14:textId="77777777" w:rsidR="00764C3C" w:rsidRDefault="00000000">
      <w:pPr>
        <w:widowControl w:val="0"/>
        <w:spacing w:line="240" w:lineRule="auto"/>
        <w:rPr>
          <w:rFonts w:ascii="Times New Roman" w:eastAsia="Times New Roman" w:hAnsi="Times New Roman" w:cs="Times New Roman"/>
          <w:sz w:val="24"/>
          <w:szCs w:val="24"/>
        </w:rPr>
      </w:pPr>
      <w:hyperlink r:id="rId46">
        <w:r>
          <w:rPr>
            <w:rFonts w:ascii="Times New Roman" w:eastAsia="Times New Roman" w:hAnsi="Times New Roman" w:cs="Times New Roman"/>
            <w:sz w:val="24"/>
            <w:szCs w:val="24"/>
          </w:rPr>
          <w:t xml:space="preserve">Cline, T. J., Schindler, D. E., </w:t>
        </w:r>
        <w:proofErr w:type="spellStart"/>
        <w:r>
          <w:rPr>
            <w:rFonts w:ascii="Times New Roman" w:eastAsia="Times New Roman" w:hAnsi="Times New Roman" w:cs="Times New Roman"/>
            <w:sz w:val="24"/>
            <w:szCs w:val="24"/>
          </w:rPr>
          <w:t>Walsworth</w:t>
        </w:r>
        <w:proofErr w:type="spellEnd"/>
        <w:r>
          <w:rPr>
            <w:rFonts w:ascii="Times New Roman" w:eastAsia="Times New Roman" w:hAnsi="Times New Roman" w:cs="Times New Roman"/>
            <w:sz w:val="24"/>
            <w:szCs w:val="24"/>
          </w:rPr>
          <w:t xml:space="preserve">, T. E., French, D. W., &amp; </w:t>
        </w:r>
        <w:proofErr w:type="spellStart"/>
        <w:r>
          <w:rPr>
            <w:rFonts w:ascii="Times New Roman" w:eastAsia="Times New Roman" w:hAnsi="Times New Roman" w:cs="Times New Roman"/>
            <w:sz w:val="24"/>
            <w:szCs w:val="24"/>
          </w:rPr>
          <w:t>Lisi</w:t>
        </w:r>
        <w:proofErr w:type="spellEnd"/>
        <w:r>
          <w:rPr>
            <w:rFonts w:ascii="Times New Roman" w:eastAsia="Times New Roman" w:hAnsi="Times New Roman" w:cs="Times New Roman"/>
            <w:sz w:val="24"/>
            <w:szCs w:val="24"/>
          </w:rPr>
          <w:t xml:space="preserve">, P. J. 2020. Low snowpack </w:t>
        </w:r>
        <w:r>
          <w:rPr>
            <w:rFonts w:ascii="Times New Roman" w:eastAsia="Times New Roman" w:hAnsi="Times New Roman" w:cs="Times New Roman"/>
            <w:sz w:val="24"/>
            <w:szCs w:val="24"/>
          </w:rPr>
          <w:tab/>
          <w:t xml:space="preserve">reduces thermal response diversity among streams across a landscape. Limnology and </w:t>
        </w:r>
        <w:r>
          <w:rPr>
            <w:rFonts w:ascii="Times New Roman" w:eastAsia="Times New Roman" w:hAnsi="Times New Roman" w:cs="Times New Roman"/>
            <w:sz w:val="24"/>
            <w:szCs w:val="24"/>
          </w:rPr>
          <w:tab/>
          <w:t>Oceanography Letters, 5, 254–263.</w:t>
        </w:r>
      </w:hyperlink>
    </w:p>
    <w:p w14:paraId="2B38A044" w14:textId="77777777" w:rsidR="00764C3C" w:rsidRDefault="00764C3C">
      <w:pPr>
        <w:widowControl w:val="0"/>
        <w:spacing w:line="240" w:lineRule="auto"/>
        <w:ind w:left="720"/>
        <w:rPr>
          <w:rFonts w:ascii="Times New Roman" w:eastAsia="Times New Roman" w:hAnsi="Times New Roman" w:cs="Times New Roman"/>
          <w:sz w:val="24"/>
          <w:szCs w:val="24"/>
        </w:rPr>
      </w:pPr>
    </w:p>
    <w:p w14:paraId="36691FE7" w14:textId="77777777" w:rsidR="00764C3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Curran, J. H., &amp; F. E. Biles. 2021. Identification of seasonal streamflow regimes and streamflow </w:t>
      </w:r>
      <w:r>
        <w:rPr>
          <w:rFonts w:ascii="Times New Roman" w:eastAsia="Times New Roman" w:hAnsi="Times New Roman" w:cs="Times New Roman"/>
          <w:sz w:val="24"/>
          <w:szCs w:val="24"/>
        </w:rPr>
        <w:tab/>
        <w:t xml:space="preserve">drivers for daily and peak flows in Alaska. Water Resources Research, 57, </w:t>
      </w:r>
      <w:r>
        <w:rPr>
          <w:rFonts w:ascii="Times New Roman" w:eastAsia="Times New Roman" w:hAnsi="Times New Roman" w:cs="Times New Roman"/>
          <w:sz w:val="24"/>
          <w:szCs w:val="24"/>
        </w:rPr>
        <w:tab/>
      </w:r>
      <w:proofErr w:type="gramStart"/>
      <w:r>
        <w:rPr>
          <w:rFonts w:ascii="Times New Roman" w:eastAsia="Times New Roman" w:hAnsi="Times New Roman" w:cs="Times New Roman"/>
          <w:sz w:val="24"/>
          <w:szCs w:val="24"/>
        </w:rPr>
        <w:t>57:e</w:t>
      </w:r>
      <w:proofErr w:type="gramEnd"/>
      <w:r>
        <w:rPr>
          <w:rFonts w:ascii="Times New Roman" w:eastAsia="Times New Roman" w:hAnsi="Times New Roman" w:cs="Times New Roman"/>
          <w:sz w:val="24"/>
          <w:szCs w:val="24"/>
        </w:rPr>
        <w:t>2020WR028425.</w:t>
      </w:r>
    </w:p>
    <w:p w14:paraId="79F9BA87" w14:textId="77777777" w:rsidR="00764C3C" w:rsidRDefault="00764C3C">
      <w:pPr>
        <w:widowControl w:val="0"/>
        <w:spacing w:line="240" w:lineRule="auto"/>
        <w:ind w:left="720"/>
        <w:rPr>
          <w:rFonts w:ascii="Times New Roman" w:eastAsia="Times New Roman" w:hAnsi="Times New Roman" w:cs="Times New Roman"/>
          <w:sz w:val="24"/>
          <w:szCs w:val="24"/>
        </w:rPr>
      </w:pPr>
    </w:p>
    <w:p w14:paraId="7C75D688" w14:textId="77777777" w:rsidR="00764C3C" w:rsidRDefault="00000000">
      <w:pPr>
        <w:widowControl w:val="0"/>
        <w:spacing w:line="240" w:lineRule="auto"/>
        <w:rPr>
          <w:rFonts w:ascii="Times New Roman" w:eastAsia="Times New Roman" w:hAnsi="Times New Roman" w:cs="Times New Roman"/>
          <w:sz w:val="24"/>
          <w:szCs w:val="24"/>
        </w:rPr>
      </w:pPr>
      <w:hyperlink r:id="rId47">
        <w:r>
          <w:rPr>
            <w:rFonts w:ascii="Times New Roman" w:eastAsia="Times New Roman" w:hAnsi="Times New Roman" w:cs="Times New Roman"/>
            <w:sz w:val="24"/>
            <w:szCs w:val="24"/>
          </w:rPr>
          <w:t xml:space="preserve">De </w:t>
        </w:r>
        <w:proofErr w:type="spellStart"/>
        <w:r>
          <w:rPr>
            <w:rFonts w:ascii="Times New Roman" w:eastAsia="Times New Roman" w:hAnsi="Times New Roman" w:cs="Times New Roman"/>
            <w:sz w:val="24"/>
            <w:szCs w:val="24"/>
          </w:rPr>
          <w:t>Cicco</w:t>
        </w:r>
        <w:proofErr w:type="spellEnd"/>
        <w:r>
          <w:rPr>
            <w:rFonts w:ascii="Times New Roman" w:eastAsia="Times New Roman" w:hAnsi="Times New Roman" w:cs="Times New Roman"/>
            <w:sz w:val="24"/>
            <w:szCs w:val="24"/>
          </w:rPr>
          <w:t xml:space="preserve">, L. A., Hirsch, R. M., Lorenz, D., &amp; Watkins, W. D. 2022. </w:t>
        </w:r>
        <w:proofErr w:type="spellStart"/>
        <w:r>
          <w:rPr>
            <w:rFonts w:ascii="Times New Roman" w:eastAsia="Times New Roman" w:hAnsi="Times New Roman" w:cs="Times New Roman"/>
            <w:sz w:val="24"/>
            <w:szCs w:val="24"/>
          </w:rPr>
          <w:t>dataRetrieval</w:t>
        </w:r>
        <w:proofErr w:type="spellEnd"/>
        <w:r>
          <w:rPr>
            <w:rFonts w:ascii="Times New Roman" w:eastAsia="Times New Roman" w:hAnsi="Times New Roman" w:cs="Times New Roman"/>
            <w:sz w:val="24"/>
            <w:szCs w:val="24"/>
          </w:rPr>
          <w:t xml:space="preserve">: R packages </w:t>
        </w:r>
        <w:r>
          <w:rPr>
            <w:rFonts w:ascii="Times New Roman" w:eastAsia="Times New Roman" w:hAnsi="Times New Roman" w:cs="Times New Roman"/>
            <w:sz w:val="24"/>
            <w:szCs w:val="24"/>
          </w:rPr>
          <w:tab/>
          <w:t>for discovering and retrieving water data available from Federal hydrologic web services.</w:t>
        </w:r>
      </w:hyperlink>
    </w:p>
    <w:p w14:paraId="4FB42B99" w14:textId="77777777" w:rsidR="00764C3C" w:rsidRDefault="00764C3C">
      <w:pPr>
        <w:widowControl w:val="0"/>
        <w:spacing w:line="240" w:lineRule="auto"/>
        <w:ind w:left="720"/>
        <w:rPr>
          <w:rFonts w:ascii="Times New Roman" w:eastAsia="Times New Roman" w:hAnsi="Times New Roman" w:cs="Times New Roman"/>
          <w:sz w:val="24"/>
          <w:szCs w:val="24"/>
        </w:rPr>
      </w:pPr>
    </w:p>
    <w:p w14:paraId="4DF960BA" w14:textId="77777777" w:rsidR="00764C3C" w:rsidRDefault="00000000">
      <w:pPr>
        <w:widowControl w:val="0"/>
        <w:spacing w:line="240" w:lineRule="auto"/>
        <w:rPr>
          <w:rFonts w:ascii="Times New Roman" w:eastAsia="Times New Roman" w:hAnsi="Times New Roman" w:cs="Times New Roman"/>
          <w:sz w:val="24"/>
          <w:szCs w:val="24"/>
        </w:rPr>
      </w:pPr>
      <w:hyperlink r:id="rId48">
        <w:proofErr w:type="spellStart"/>
        <w:r>
          <w:rPr>
            <w:rFonts w:ascii="Times New Roman" w:eastAsia="Times New Roman" w:hAnsi="Times New Roman" w:cs="Times New Roman"/>
            <w:sz w:val="24"/>
            <w:szCs w:val="24"/>
          </w:rPr>
          <w:t>Eiler</w:t>
        </w:r>
        <w:proofErr w:type="spellEnd"/>
        <w:r>
          <w:rPr>
            <w:rFonts w:ascii="Times New Roman" w:eastAsia="Times New Roman" w:hAnsi="Times New Roman" w:cs="Times New Roman"/>
            <w:sz w:val="24"/>
            <w:szCs w:val="24"/>
          </w:rPr>
          <w:t xml:space="preserve">, J. H., Evans, A. N., &amp; Schreck, C. B. 2015. Migratory patterns of wild Chinook Salmon </w:t>
        </w:r>
        <w:r>
          <w:rPr>
            <w:rFonts w:ascii="Times New Roman" w:eastAsia="Times New Roman" w:hAnsi="Times New Roman" w:cs="Times New Roman"/>
            <w:sz w:val="24"/>
            <w:szCs w:val="24"/>
          </w:rPr>
          <w:tab/>
          <w:t xml:space="preserve">(Oncorhynchus tshawytscha) returning to a large, free-flowing river basin. PLOS ONE, </w:t>
        </w:r>
        <w:r>
          <w:rPr>
            <w:rFonts w:ascii="Times New Roman" w:eastAsia="Times New Roman" w:hAnsi="Times New Roman" w:cs="Times New Roman"/>
            <w:sz w:val="24"/>
            <w:szCs w:val="24"/>
          </w:rPr>
          <w:tab/>
          <w:t>10, e0123127.</w:t>
        </w:r>
      </w:hyperlink>
    </w:p>
    <w:p w14:paraId="730098BB" w14:textId="77777777" w:rsidR="00764C3C" w:rsidRDefault="00764C3C">
      <w:pPr>
        <w:widowControl w:val="0"/>
        <w:spacing w:line="240" w:lineRule="auto"/>
        <w:ind w:left="720"/>
        <w:rPr>
          <w:rFonts w:ascii="Times New Roman" w:eastAsia="Times New Roman" w:hAnsi="Times New Roman" w:cs="Times New Roman"/>
          <w:sz w:val="24"/>
          <w:szCs w:val="24"/>
        </w:rPr>
      </w:pPr>
    </w:p>
    <w:p w14:paraId="78F043FA" w14:textId="77777777" w:rsidR="00764C3C" w:rsidRDefault="00000000">
      <w:pPr>
        <w:widowControl w:val="0"/>
        <w:spacing w:line="240" w:lineRule="auto"/>
        <w:rPr>
          <w:rFonts w:ascii="Times New Roman" w:eastAsia="Times New Roman" w:hAnsi="Times New Roman" w:cs="Times New Roman"/>
          <w:sz w:val="24"/>
          <w:szCs w:val="24"/>
        </w:rPr>
      </w:pPr>
      <w:hyperlink r:id="rId49">
        <w:proofErr w:type="spellStart"/>
        <w:r>
          <w:rPr>
            <w:rFonts w:ascii="Times New Roman" w:eastAsia="Times New Roman" w:hAnsi="Times New Roman" w:cs="Times New Roman"/>
            <w:sz w:val="24"/>
            <w:szCs w:val="24"/>
          </w:rPr>
          <w:t>Elith</w:t>
        </w:r>
        <w:proofErr w:type="spellEnd"/>
        <w:r>
          <w:rPr>
            <w:rFonts w:ascii="Times New Roman" w:eastAsia="Times New Roman" w:hAnsi="Times New Roman" w:cs="Times New Roman"/>
            <w:sz w:val="24"/>
            <w:szCs w:val="24"/>
          </w:rPr>
          <w:t xml:space="preserve">, J., </w:t>
        </w:r>
        <w:proofErr w:type="spellStart"/>
        <w:r>
          <w:rPr>
            <w:rFonts w:ascii="Times New Roman" w:eastAsia="Times New Roman" w:hAnsi="Times New Roman" w:cs="Times New Roman"/>
            <w:sz w:val="24"/>
            <w:szCs w:val="24"/>
          </w:rPr>
          <w:t>Leathwick</w:t>
        </w:r>
        <w:proofErr w:type="spellEnd"/>
        <w:r>
          <w:rPr>
            <w:rFonts w:ascii="Times New Roman" w:eastAsia="Times New Roman" w:hAnsi="Times New Roman" w:cs="Times New Roman"/>
            <w:sz w:val="24"/>
            <w:szCs w:val="24"/>
          </w:rPr>
          <w:t xml:space="preserve">, J. R., &amp; Hastie, T. 2008. A working guide to boosted regression trees. </w:t>
        </w:r>
        <w:r>
          <w:rPr>
            <w:rFonts w:ascii="Times New Roman" w:eastAsia="Times New Roman" w:hAnsi="Times New Roman" w:cs="Times New Roman"/>
            <w:sz w:val="24"/>
            <w:szCs w:val="24"/>
          </w:rPr>
          <w:tab/>
          <w:t>Journal of Animal Ecology, 77, 802–813.</w:t>
        </w:r>
      </w:hyperlink>
    </w:p>
    <w:p w14:paraId="346CCC60" w14:textId="77777777" w:rsidR="00764C3C" w:rsidRDefault="00764C3C">
      <w:pPr>
        <w:widowControl w:val="0"/>
        <w:spacing w:line="240" w:lineRule="auto"/>
        <w:ind w:left="720"/>
        <w:rPr>
          <w:rFonts w:ascii="Times New Roman" w:eastAsia="Times New Roman" w:hAnsi="Times New Roman" w:cs="Times New Roman"/>
          <w:sz w:val="24"/>
          <w:szCs w:val="24"/>
        </w:rPr>
      </w:pPr>
    </w:p>
    <w:p w14:paraId="4CE950C5" w14:textId="77777777" w:rsidR="00764C3C"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Falke</w:t>
      </w:r>
      <w:proofErr w:type="spellEnd"/>
      <w:r>
        <w:rPr>
          <w:rFonts w:ascii="Times New Roman" w:eastAsia="Times New Roman" w:hAnsi="Times New Roman" w:cs="Times New Roman"/>
          <w:sz w:val="24"/>
          <w:szCs w:val="24"/>
        </w:rPr>
        <w:t xml:space="preserve">, J. A., Huntsman, B. M., &amp; Schoen, E. R. 2019. Climatic variation drives growth potential </w:t>
      </w:r>
      <w:r>
        <w:rPr>
          <w:rFonts w:ascii="Times New Roman" w:eastAsia="Times New Roman" w:hAnsi="Times New Roman" w:cs="Times New Roman"/>
          <w:sz w:val="24"/>
          <w:szCs w:val="24"/>
        </w:rPr>
        <w:tab/>
        <w:t xml:space="preserve">of juvenile Chinook Salmon along a subarctic boreal riverscape. In American Fisheries </w:t>
      </w:r>
      <w:r>
        <w:rPr>
          <w:rFonts w:ascii="Times New Roman" w:eastAsia="Times New Roman" w:hAnsi="Times New Roman" w:cs="Times New Roman"/>
          <w:sz w:val="24"/>
          <w:szCs w:val="24"/>
        </w:rPr>
        <w:tab/>
        <w:t>Society Symposium (Vol. 90, pp. 57-82).</w:t>
      </w:r>
    </w:p>
    <w:p w14:paraId="2DCC83DD" w14:textId="77777777" w:rsidR="00764C3C" w:rsidRDefault="00764C3C">
      <w:pPr>
        <w:widowControl w:val="0"/>
        <w:spacing w:line="240" w:lineRule="auto"/>
        <w:ind w:left="720"/>
        <w:rPr>
          <w:rFonts w:ascii="Times New Roman" w:eastAsia="Times New Roman" w:hAnsi="Times New Roman" w:cs="Times New Roman"/>
          <w:sz w:val="24"/>
          <w:szCs w:val="24"/>
        </w:rPr>
      </w:pPr>
    </w:p>
    <w:p w14:paraId="19EB7726" w14:textId="77777777" w:rsidR="00764C3C" w:rsidRDefault="00000000">
      <w:pPr>
        <w:widowControl w:val="0"/>
        <w:spacing w:line="240" w:lineRule="auto"/>
        <w:rPr>
          <w:rFonts w:ascii="Times New Roman" w:eastAsia="Times New Roman" w:hAnsi="Times New Roman" w:cs="Times New Roman"/>
          <w:sz w:val="24"/>
          <w:szCs w:val="24"/>
        </w:rPr>
      </w:pPr>
      <w:hyperlink r:id="rId50">
        <w:r>
          <w:rPr>
            <w:rFonts w:ascii="Times New Roman" w:eastAsia="Times New Roman" w:hAnsi="Times New Roman" w:cs="Times New Roman"/>
            <w:sz w:val="24"/>
            <w:szCs w:val="24"/>
          </w:rPr>
          <w:t xml:space="preserve">Greenwell, B., </w:t>
        </w:r>
        <w:proofErr w:type="spellStart"/>
        <w:r>
          <w:rPr>
            <w:rFonts w:ascii="Times New Roman" w:eastAsia="Times New Roman" w:hAnsi="Times New Roman" w:cs="Times New Roman"/>
            <w:sz w:val="24"/>
            <w:szCs w:val="24"/>
          </w:rPr>
          <w:t>Boehmke</w:t>
        </w:r>
        <w:proofErr w:type="spellEnd"/>
        <w:r>
          <w:rPr>
            <w:rFonts w:ascii="Times New Roman" w:eastAsia="Times New Roman" w:hAnsi="Times New Roman" w:cs="Times New Roman"/>
            <w:sz w:val="24"/>
            <w:szCs w:val="24"/>
          </w:rPr>
          <w:t xml:space="preserve">, B., Cunningham, J., &amp; Developers, </w:t>
        </w:r>
        <w:proofErr w:type="gramStart"/>
        <w:r>
          <w:rPr>
            <w:rFonts w:ascii="Times New Roman" w:eastAsia="Times New Roman" w:hAnsi="Times New Roman" w:cs="Times New Roman"/>
            <w:sz w:val="24"/>
            <w:szCs w:val="24"/>
          </w:rPr>
          <w:t>G..</w:t>
        </w:r>
        <w:proofErr w:type="gramEnd"/>
        <w:r>
          <w:rPr>
            <w:rFonts w:ascii="Times New Roman" w:eastAsia="Times New Roman" w:hAnsi="Times New Roman" w:cs="Times New Roman"/>
            <w:sz w:val="24"/>
            <w:szCs w:val="24"/>
          </w:rPr>
          <w:t xml:space="preserve"> 2022. </w:t>
        </w:r>
        <w:proofErr w:type="spellStart"/>
        <w:r>
          <w:rPr>
            <w:rFonts w:ascii="Times New Roman" w:eastAsia="Times New Roman" w:hAnsi="Times New Roman" w:cs="Times New Roman"/>
            <w:sz w:val="24"/>
            <w:szCs w:val="24"/>
          </w:rPr>
          <w:t>gbm</w:t>
        </w:r>
        <w:proofErr w:type="spellEnd"/>
        <w:r>
          <w:rPr>
            <w:rFonts w:ascii="Times New Roman" w:eastAsia="Times New Roman" w:hAnsi="Times New Roman" w:cs="Times New Roman"/>
            <w:sz w:val="24"/>
            <w:szCs w:val="24"/>
          </w:rPr>
          <w:t xml:space="preserve">: Generalized </w:t>
        </w:r>
        <w:r>
          <w:rPr>
            <w:rFonts w:ascii="Times New Roman" w:eastAsia="Times New Roman" w:hAnsi="Times New Roman" w:cs="Times New Roman"/>
            <w:sz w:val="24"/>
            <w:szCs w:val="24"/>
          </w:rPr>
          <w:tab/>
          <w:t>Boosted Regression Models.</w:t>
        </w:r>
      </w:hyperlink>
    </w:p>
    <w:p w14:paraId="7946B9AE" w14:textId="77777777" w:rsidR="00764C3C" w:rsidRDefault="00764C3C">
      <w:pPr>
        <w:widowControl w:val="0"/>
        <w:spacing w:line="240" w:lineRule="auto"/>
        <w:ind w:left="720"/>
        <w:rPr>
          <w:rFonts w:ascii="Times New Roman" w:eastAsia="Times New Roman" w:hAnsi="Times New Roman" w:cs="Times New Roman"/>
          <w:sz w:val="24"/>
          <w:szCs w:val="24"/>
        </w:rPr>
      </w:pPr>
    </w:p>
    <w:p w14:paraId="294E2FFD" w14:textId="77777777" w:rsidR="00764C3C" w:rsidRDefault="00000000">
      <w:pPr>
        <w:widowControl w:val="0"/>
        <w:spacing w:line="240" w:lineRule="auto"/>
        <w:rPr>
          <w:rFonts w:ascii="Times New Roman" w:eastAsia="Times New Roman" w:hAnsi="Times New Roman" w:cs="Times New Roman"/>
          <w:sz w:val="24"/>
          <w:szCs w:val="24"/>
        </w:rPr>
      </w:pPr>
      <w:hyperlink r:id="rId51">
        <w:r>
          <w:rPr>
            <w:rFonts w:ascii="Times New Roman" w:eastAsia="Times New Roman" w:hAnsi="Times New Roman" w:cs="Times New Roman"/>
            <w:sz w:val="24"/>
            <w:szCs w:val="24"/>
          </w:rPr>
          <w:t xml:space="preserve">Harrigan, S., </w:t>
        </w:r>
        <w:proofErr w:type="spellStart"/>
        <w:r>
          <w:rPr>
            <w:rFonts w:ascii="Times New Roman" w:eastAsia="Times New Roman" w:hAnsi="Times New Roman" w:cs="Times New Roman"/>
            <w:sz w:val="24"/>
            <w:szCs w:val="24"/>
          </w:rPr>
          <w:t>Zsoter</w:t>
        </w:r>
        <w:proofErr w:type="spellEnd"/>
        <w:r>
          <w:rPr>
            <w:rFonts w:ascii="Times New Roman" w:eastAsia="Times New Roman" w:hAnsi="Times New Roman" w:cs="Times New Roman"/>
            <w:sz w:val="24"/>
            <w:szCs w:val="24"/>
          </w:rPr>
          <w:t xml:space="preserve">, E., Alfieri, L., Prudhomme, C., </w:t>
        </w:r>
        <w:proofErr w:type="spellStart"/>
        <w:r>
          <w:rPr>
            <w:rFonts w:ascii="Times New Roman" w:eastAsia="Times New Roman" w:hAnsi="Times New Roman" w:cs="Times New Roman"/>
            <w:sz w:val="24"/>
            <w:szCs w:val="24"/>
          </w:rPr>
          <w:t>Salamon</w:t>
        </w:r>
        <w:proofErr w:type="spellEnd"/>
        <w:r>
          <w:rPr>
            <w:rFonts w:ascii="Times New Roman" w:eastAsia="Times New Roman" w:hAnsi="Times New Roman" w:cs="Times New Roman"/>
            <w:sz w:val="24"/>
            <w:szCs w:val="24"/>
          </w:rPr>
          <w:t xml:space="preserve">, P., </w:t>
        </w:r>
        <w:proofErr w:type="spellStart"/>
        <w:r>
          <w:rPr>
            <w:rFonts w:ascii="Times New Roman" w:eastAsia="Times New Roman" w:hAnsi="Times New Roman" w:cs="Times New Roman"/>
            <w:sz w:val="24"/>
            <w:szCs w:val="24"/>
          </w:rPr>
          <w:t>Wetterhall</w:t>
        </w:r>
        <w:proofErr w:type="spellEnd"/>
        <w:r>
          <w:rPr>
            <w:rFonts w:ascii="Times New Roman" w:eastAsia="Times New Roman" w:hAnsi="Times New Roman" w:cs="Times New Roman"/>
            <w:sz w:val="24"/>
            <w:szCs w:val="24"/>
          </w:rPr>
          <w:t xml:space="preserve">, F., Barnard, C.,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Cloke</w:t>
        </w:r>
        <w:proofErr w:type="spellEnd"/>
        <w:r>
          <w:rPr>
            <w:rFonts w:ascii="Times New Roman" w:eastAsia="Times New Roman" w:hAnsi="Times New Roman" w:cs="Times New Roman"/>
            <w:sz w:val="24"/>
            <w:szCs w:val="24"/>
          </w:rPr>
          <w:t xml:space="preserve">, H., &amp; </w:t>
        </w:r>
        <w:proofErr w:type="spellStart"/>
        <w:r>
          <w:rPr>
            <w:rFonts w:ascii="Times New Roman" w:eastAsia="Times New Roman" w:hAnsi="Times New Roman" w:cs="Times New Roman"/>
            <w:sz w:val="24"/>
            <w:szCs w:val="24"/>
          </w:rPr>
          <w:t>Pappenberger</w:t>
        </w:r>
        <w:proofErr w:type="spellEnd"/>
        <w:r>
          <w:rPr>
            <w:rFonts w:ascii="Times New Roman" w:eastAsia="Times New Roman" w:hAnsi="Times New Roman" w:cs="Times New Roman"/>
            <w:sz w:val="24"/>
            <w:szCs w:val="24"/>
          </w:rPr>
          <w:t xml:space="preserve">, F. 2020. GloFAS-ERA5 operational global river discharge </w:t>
        </w:r>
        <w:r>
          <w:rPr>
            <w:rFonts w:ascii="Times New Roman" w:eastAsia="Times New Roman" w:hAnsi="Times New Roman" w:cs="Times New Roman"/>
            <w:sz w:val="24"/>
            <w:szCs w:val="24"/>
          </w:rPr>
          <w:tab/>
          <w:t>reanalysis 1979–present. Earth System Science Data, 12, 2043–2060.</w:t>
        </w:r>
      </w:hyperlink>
    </w:p>
    <w:p w14:paraId="3793C66A" w14:textId="77777777" w:rsidR="00764C3C" w:rsidRDefault="00764C3C">
      <w:pPr>
        <w:widowControl w:val="0"/>
        <w:spacing w:line="240" w:lineRule="auto"/>
        <w:ind w:left="720"/>
        <w:rPr>
          <w:rFonts w:ascii="Times New Roman" w:eastAsia="Times New Roman" w:hAnsi="Times New Roman" w:cs="Times New Roman"/>
          <w:sz w:val="24"/>
          <w:szCs w:val="24"/>
        </w:rPr>
      </w:pPr>
    </w:p>
    <w:p w14:paraId="3B2FB19E" w14:textId="77777777" w:rsidR="00764C3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Jones, L. A., Schoen, E. R., </w:t>
      </w:r>
      <w:proofErr w:type="spellStart"/>
      <w:r>
        <w:rPr>
          <w:rFonts w:ascii="Times New Roman" w:eastAsia="Times New Roman" w:hAnsi="Times New Roman" w:cs="Times New Roman"/>
          <w:sz w:val="24"/>
          <w:szCs w:val="24"/>
        </w:rPr>
        <w:t>Shaftel</w:t>
      </w:r>
      <w:proofErr w:type="spellEnd"/>
      <w:r>
        <w:rPr>
          <w:rFonts w:ascii="Times New Roman" w:eastAsia="Times New Roman" w:hAnsi="Times New Roman" w:cs="Times New Roman"/>
          <w:sz w:val="24"/>
          <w:szCs w:val="24"/>
        </w:rPr>
        <w:t xml:space="preserve">, R., Cunningham, C. J., </w:t>
      </w:r>
      <w:proofErr w:type="spellStart"/>
      <w:r>
        <w:rPr>
          <w:rFonts w:ascii="Times New Roman" w:eastAsia="Times New Roman" w:hAnsi="Times New Roman" w:cs="Times New Roman"/>
          <w:sz w:val="24"/>
          <w:szCs w:val="24"/>
        </w:rPr>
        <w:t>Mauger</w:t>
      </w:r>
      <w:proofErr w:type="spellEnd"/>
      <w:r>
        <w:rPr>
          <w:rFonts w:ascii="Times New Roman" w:eastAsia="Times New Roman" w:hAnsi="Times New Roman" w:cs="Times New Roman"/>
          <w:sz w:val="24"/>
          <w:szCs w:val="24"/>
        </w:rPr>
        <w:t xml:space="preserve"> S., Rinella D. J., &amp; St.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Saviour</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2020. Watershed-scale climate influences productivity of Chinook salmon </w:t>
      </w:r>
      <w:r>
        <w:rPr>
          <w:rFonts w:ascii="Times New Roman" w:eastAsia="Times New Roman" w:hAnsi="Times New Roman" w:cs="Times New Roman"/>
          <w:sz w:val="24"/>
          <w:szCs w:val="24"/>
        </w:rPr>
        <w:tab/>
        <w:t xml:space="preserve">populations across southcentral Alaska. Global Change Biology, 26(9), 4919–4936. </w:t>
      </w:r>
      <w:r>
        <w:rPr>
          <w:rFonts w:ascii="Times New Roman" w:eastAsia="Times New Roman" w:hAnsi="Times New Roman" w:cs="Times New Roman"/>
          <w:sz w:val="24"/>
          <w:szCs w:val="24"/>
        </w:rPr>
        <w:tab/>
      </w:r>
      <w:r>
        <w:rPr>
          <w:rFonts w:ascii="Times New Roman" w:eastAsia="Times New Roman" w:hAnsi="Times New Roman" w:cs="Times New Roman"/>
          <w:color w:val="1155CC"/>
          <w:sz w:val="24"/>
          <w:szCs w:val="24"/>
          <w:u w:val="single"/>
        </w:rPr>
        <w:t>https://doi.org/10.1111/gcb.15155</w:t>
      </w:r>
    </w:p>
    <w:p w14:paraId="2FBDBD76" w14:textId="77777777" w:rsidR="00764C3C" w:rsidRDefault="00764C3C">
      <w:pPr>
        <w:widowControl w:val="0"/>
        <w:spacing w:line="240" w:lineRule="auto"/>
        <w:ind w:left="720"/>
        <w:rPr>
          <w:rFonts w:ascii="Times New Roman" w:eastAsia="Times New Roman" w:hAnsi="Times New Roman" w:cs="Times New Roman"/>
          <w:sz w:val="24"/>
          <w:szCs w:val="24"/>
        </w:rPr>
      </w:pPr>
    </w:p>
    <w:p w14:paraId="1D1A2126" w14:textId="77777777" w:rsidR="00764C3C" w:rsidRDefault="00000000">
      <w:pPr>
        <w:widowControl w:val="0"/>
        <w:spacing w:line="240" w:lineRule="auto"/>
        <w:rPr>
          <w:rFonts w:ascii="Times New Roman" w:eastAsia="Times New Roman" w:hAnsi="Times New Roman" w:cs="Times New Roman"/>
          <w:sz w:val="24"/>
          <w:szCs w:val="24"/>
        </w:rPr>
      </w:pPr>
      <w:hyperlink r:id="rId52">
        <w:proofErr w:type="spellStart"/>
        <w:r>
          <w:rPr>
            <w:rFonts w:ascii="Times New Roman" w:eastAsia="Times New Roman" w:hAnsi="Times New Roman" w:cs="Times New Roman"/>
            <w:sz w:val="24"/>
            <w:szCs w:val="24"/>
          </w:rPr>
          <w:t>McNyset</w:t>
        </w:r>
        <w:proofErr w:type="spellEnd"/>
        <w:r>
          <w:rPr>
            <w:rFonts w:ascii="Times New Roman" w:eastAsia="Times New Roman" w:hAnsi="Times New Roman" w:cs="Times New Roman"/>
            <w:sz w:val="24"/>
            <w:szCs w:val="24"/>
          </w:rPr>
          <w:t xml:space="preserve">, K., Volk, C., &amp; Jordan, C. 2015. Developing an Effective Model for Predicting </w:t>
        </w:r>
        <w:r>
          <w:rPr>
            <w:rFonts w:ascii="Times New Roman" w:eastAsia="Times New Roman" w:hAnsi="Times New Roman" w:cs="Times New Roman"/>
            <w:sz w:val="24"/>
            <w:szCs w:val="24"/>
          </w:rPr>
          <w:lastRenderedPageBreak/>
          <w:tab/>
          <w:t xml:space="preserve">Spatially and Temporally Continuous Stream Temperatures from Remotely Sensed Land </w:t>
        </w:r>
        <w:r>
          <w:rPr>
            <w:rFonts w:ascii="Times New Roman" w:eastAsia="Times New Roman" w:hAnsi="Times New Roman" w:cs="Times New Roman"/>
            <w:sz w:val="24"/>
            <w:szCs w:val="24"/>
          </w:rPr>
          <w:tab/>
          <w:t>Surface Temperatures. Water, 7, 6827–6846.</w:t>
        </w:r>
      </w:hyperlink>
    </w:p>
    <w:p w14:paraId="0E767B03" w14:textId="77777777" w:rsidR="00764C3C" w:rsidRDefault="00764C3C">
      <w:pPr>
        <w:widowControl w:val="0"/>
        <w:spacing w:line="240" w:lineRule="auto"/>
        <w:ind w:left="720"/>
        <w:rPr>
          <w:rFonts w:ascii="Times New Roman" w:eastAsia="Times New Roman" w:hAnsi="Times New Roman" w:cs="Times New Roman"/>
          <w:sz w:val="24"/>
          <w:szCs w:val="24"/>
        </w:rPr>
      </w:pPr>
    </w:p>
    <w:p w14:paraId="7259CB26" w14:textId="77777777" w:rsidR="00764C3C" w:rsidRDefault="00000000">
      <w:pPr>
        <w:widowControl w:val="0"/>
        <w:spacing w:line="240" w:lineRule="auto"/>
        <w:rPr>
          <w:rFonts w:ascii="Times New Roman" w:eastAsia="Times New Roman" w:hAnsi="Times New Roman" w:cs="Times New Roman"/>
          <w:sz w:val="24"/>
          <w:szCs w:val="24"/>
        </w:rPr>
      </w:pPr>
      <w:hyperlink r:id="rId53">
        <w:proofErr w:type="spellStart"/>
        <w:r>
          <w:rPr>
            <w:rFonts w:ascii="Times New Roman" w:eastAsia="Times New Roman" w:hAnsi="Times New Roman" w:cs="Times New Roman"/>
            <w:sz w:val="24"/>
            <w:szCs w:val="24"/>
          </w:rPr>
          <w:t>Neuswanger</w:t>
        </w:r>
        <w:proofErr w:type="spellEnd"/>
        <w:r>
          <w:rPr>
            <w:rFonts w:ascii="Times New Roman" w:eastAsia="Times New Roman" w:hAnsi="Times New Roman" w:cs="Times New Roman"/>
            <w:sz w:val="24"/>
            <w:szCs w:val="24"/>
          </w:rPr>
          <w:t xml:space="preserve">, J. R., </w:t>
        </w:r>
        <w:proofErr w:type="spellStart"/>
        <w:r>
          <w:rPr>
            <w:rFonts w:ascii="Times New Roman" w:eastAsia="Times New Roman" w:hAnsi="Times New Roman" w:cs="Times New Roman"/>
            <w:sz w:val="24"/>
            <w:szCs w:val="24"/>
          </w:rPr>
          <w:t>Wipfli</w:t>
        </w:r>
        <w:proofErr w:type="spellEnd"/>
        <w:r>
          <w:rPr>
            <w:rFonts w:ascii="Times New Roman" w:eastAsia="Times New Roman" w:hAnsi="Times New Roman" w:cs="Times New Roman"/>
            <w:sz w:val="24"/>
            <w:szCs w:val="24"/>
          </w:rPr>
          <w:t xml:space="preserve">, M. S., Evenson, M. J., Hughes, N. F., &amp; Rosenberger, A. E. 2015. </w:t>
        </w:r>
        <w:r>
          <w:rPr>
            <w:rFonts w:ascii="Times New Roman" w:eastAsia="Times New Roman" w:hAnsi="Times New Roman" w:cs="Times New Roman"/>
            <w:sz w:val="24"/>
            <w:szCs w:val="24"/>
          </w:rPr>
          <w:tab/>
          <w:t xml:space="preserve">Low productivity of Chinook salmon strongly correlates with high summer stream </w:t>
        </w:r>
        <w:r>
          <w:rPr>
            <w:rFonts w:ascii="Times New Roman" w:eastAsia="Times New Roman" w:hAnsi="Times New Roman" w:cs="Times New Roman"/>
            <w:sz w:val="24"/>
            <w:szCs w:val="24"/>
          </w:rPr>
          <w:tab/>
          <w:t xml:space="preserve">discharge in two Alaskan rivers in the Yukon drainage. Canadian Journal of Fisheries and </w:t>
        </w:r>
        <w:r>
          <w:rPr>
            <w:rFonts w:ascii="Times New Roman" w:eastAsia="Times New Roman" w:hAnsi="Times New Roman" w:cs="Times New Roman"/>
            <w:sz w:val="24"/>
            <w:szCs w:val="24"/>
          </w:rPr>
          <w:tab/>
          <w:t>Aquatic Sciences, 72, 1125–1137.</w:t>
        </w:r>
      </w:hyperlink>
    </w:p>
    <w:p w14:paraId="79D35F52" w14:textId="77777777" w:rsidR="00764C3C" w:rsidRDefault="00764C3C">
      <w:pPr>
        <w:widowControl w:val="0"/>
        <w:spacing w:line="240" w:lineRule="auto"/>
        <w:ind w:left="720"/>
        <w:rPr>
          <w:rFonts w:ascii="Times New Roman" w:eastAsia="Times New Roman" w:hAnsi="Times New Roman" w:cs="Times New Roman"/>
          <w:sz w:val="24"/>
          <w:szCs w:val="24"/>
        </w:rPr>
      </w:pPr>
    </w:p>
    <w:p w14:paraId="3CFCC9FF" w14:textId="77777777" w:rsidR="00764C3C" w:rsidRDefault="00000000">
      <w:pPr>
        <w:widowControl w:val="0"/>
        <w:spacing w:line="240" w:lineRule="auto"/>
        <w:rPr>
          <w:rFonts w:ascii="Times New Roman" w:eastAsia="Times New Roman" w:hAnsi="Times New Roman" w:cs="Times New Roman"/>
          <w:sz w:val="24"/>
          <w:szCs w:val="24"/>
        </w:rPr>
      </w:pPr>
      <w:hyperlink r:id="rId54">
        <w:r>
          <w:rPr>
            <w:rFonts w:ascii="Times New Roman" w:eastAsia="Times New Roman" w:hAnsi="Times New Roman" w:cs="Times New Roman"/>
            <w:sz w:val="24"/>
            <w:szCs w:val="24"/>
          </w:rPr>
          <w:t xml:space="preserve">R Core Team. 2022. R: A language and environment for statistical computing. R Foundation for </w:t>
        </w:r>
        <w:r>
          <w:rPr>
            <w:rFonts w:ascii="Times New Roman" w:eastAsia="Times New Roman" w:hAnsi="Times New Roman" w:cs="Times New Roman"/>
            <w:sz w:val="24"/>
            <w:szCs w:val="24"/>
          </w:rPr>
          <w:tab/>
          <w:t>Statistical Computing. Vienna, Austria.</w:t>
        </w:r>
      </w:hyperlink>
    </w:p>
    <w:p w14:paraId="48DE0331" w14:textId="77777777" w:rsidR="00764C3C" w:rsidRDefault="00764C3C">
      <w:pPr>
        <w:widowControl w:val="0"/>
        <w:spacing w:line="240" w:lineRule="auto"/>
        <w:ind w:left="720"/>
        <w:rPr>
          <w:rFonts w:ascii="Times New Roman" w:eastAsia="Times New Roman" w:hAnsi="Times New Roman" w:cs="Times New Roman"/>
          <w:sz w:val="24"/>
          <w:szCs w:val="24"/>
        </w:rPr>
      </w:pPr>
    </w:p>
    <w:p w14:paraId="082D5A8D" w14:textId="77777777" w:rsidR="00764C3C" w:rsidRDefault="00000000">
      <w:pPr>
        <w:widowControl w:val="0"/>
        <w:spacing w:line="240" w:lineRule="auto"/>
        <w:rPr>
          <w:rFonts w:ascii="Times New Roman" w:eastAsia="Times New Roman" w:hAnsi="Times New Roman" w:cs="Times New Roman"/>
          <w:sz w:val="24"/>
          <w:szCs w:val="24"/>
        </w:rPr>
      </w:pPr>
      <w:hyperlink r:id="rId55">
        <w:r>
          <w:rPr>
            <w:rFonts w:ascii="Times New Roman" w:eastAsia="Times New Roman" w:hAnsi="Times New Roman" w:cs="Times New Roman"/>
            <w:sz w:val="24"/>
            <w:szCs w:val="24"/>
          </w:rPr>
          <w:t xml:space="preserve">Shumway, R. H., &amp; </w:t>
        </w:r>
        <w:proofErr w:type="spellStart"/>
        <w:r>
          <w:rPr>
            <w:rFonts w:ascii="Times New Roman" w:eastAsia="Times New Roman" w:hAnsi="Times New Roman" w:cs="Times New Roman"/>
            <w:sz w:val="24"/>
            <w:szCs w:val="24"/>
          </w:rPr>
          <w:t>Stoffer</w:t>
        </w:r>
        <w:proofErr w:type="spellEnd"/>
        <w:r>
          <w:rPr>
            <w:rFonts w:ascii="Times New Roman" w:eastAsia="Times New Roman" w:hAnsi="Times New Roman" w:cs="Times New Roman"/>
            <w:sz w:val="24"/>
            <w:szCs w:val="24"/>
          </w:rPr>
          <w:t xml:space="preserve">, D. S. 2011. Time Series Analysis and Its Applications. Third. </w:t>
        </w:r>
        <w:r>
          <w:rPr>
            <w:rFonts w:ascii="Times New Roman" w:eastAsia="Times New Roman" w:hAnsi="Times New Roman" w:cs="Times New Roman"/>
            <w:sz w:val="24"/>
            <w:szCs w:val="24"/>
          </w:rPr>
          <w:tab/>
          <w:t>Springer, New York.</w:t>
        </w:r>
      </w:hyperlink>
    </w:p>
    <w:p w14:paraId="4EF78E57" w14:textId="77777777" w:rsidR="00764C3C" w:rsidRDefault="00764C3C">
      <w:pPr>
        <w:widowControl w:val="0"/>
        <w:spacing w:line="240" w:lineRule="auto"/>
        <w:ind w:left="720"/>
        <w:rPr>
          <w:rFonts w:ascii="Times New Roman" w:eastAsia="Times New Roman" w:hAnsi="Times New Roman" w:cs="Times New Roman"/>
          <w:sz w:val="24"/>
          <w:szCs w:val="24"/>
        </w:rPr>
      </w:pPr>
    </w:p>
    <w:p w14:paraId="0A1C8583" w14:textId="77777777" w:rsidR="00764C3C" w:rsidRDefault="00000000">
      <w:pPr>
        <w:widowControl w:val="0"/>
        <w:spacing w:line="240" w:lineRule="auto"/>
        <w:rPr>
          <w:rFonts w:ascii="Times New Roman" w:eastAsia="Times New Roman" w:hAnsi="Times New Roman" w:cs="Times New Roman"/>
          <w:sz w:val="24"/>
          <w:szCs w:val="24"/>
        </w:rPr>
      </w:pPr>
      <w:hyperlink r:id="rId56">
        <w:r>
          <w:rPr>
            <w:rFonts w:ascii="Times New Roman" w:eastAsia="Times New Roman" w:hAnsi="Times New Roman" w:cs="Times New Roman"/>
            <w:sz w:val="24"/>
            <w:szCs w:val="24"/>
          </w:rPr>
          <w:t xml:space="preserve">Thornton, P. E., Shrestha, R., Thornton, M., Kao, S. C., Wei, Y., &amp;. Wilson, B. E. 2021. Gridded </w:t>
        </w:r>
        <w:r>
          <w:rPr>
            <w:rFonts w:ascii="Times New Roman" w:eastAsia="Times New Roman" w:hAnsi="Times New Roman" w:cs="Times New Roman"/>
            <w:sz w:val="24"/>
            <w:szCs w:val="24"/>
          </w:rPr>
          <w:tab/>
          <w:t xml:space="preserve">daily weather data for North America with comprehensive uncertainty quantification. </w:t>
        </w:r>
        <w:r>
          <w:rPr>
            <w:rFonts w:ascii="Times New Roman" w:eastAsia="Times New Roman" w:hAnsi="Times New Roman" w:cs="Times New Roman"/>
            <w:sz w:val="24"/>
            <w:szCs w:val="24"/>
          </w:rPr>
          <w:tab/>
          <w:t>Scientific Data, 8, 190.</w:t>
        </w:r>
      </w:hyperlink>
    </w:p>
    <w:p w14:paraId="033AA745" w14:textId="77777777" w:rsidR="00764C3C" w:rsidRDefault="00764C3C">
      <w:pPr>
        <w:widowControl w:val="0"/>
        <w:spacing w:line="240" w:lineRule="auto"/>
        <w:ind w:left="720"/>
        <w:rPr>
          <w:rFonts w:ascii="Times New Roman" w:eastAsia="Times New Roman" w:hAnsi="Times New Roman" w:cs="Times New Roman"/>
          <w:sz w:val="24"/>
          <w:szCs w:val="24"/>
        </w:rPr>
      </w:pPr>
    </w:p>
    <w:p w14:paraId="7C2FA9C6" w14:textId="77777777" w:rsidR="00764C3C"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von Biela, V. R.</w:t>
      </w:r>
      <w:proofErr w:type="gramStart"/>
      <w:r>
        <w:rPr>
          <w:rFonts w:ascii="Times New Roman" w:eastAsia="Times New Roman" w:hAnsi="Times New Roman" w:cs="Times New Roman"/>
          <w:sz w:val="24"/>
          <w:szCs w:val="24"/>
        </w:rPr>
        <w:t>,  Bowen</w:t>
      </w:r>
      <w:proofErr w:type="gramEnd"/>
      <w:r>
        <w:rPr>
          <w:rFonts w:ascii="Times New Roman" w:eastAsia="Times New Roman" w:hAnsi="Times New Roman" w:cs="Times New Roman"/>
          <w:sz w:val="24"/>
          <w:szCs w:val="24"/>
        </w:rPr>
        <w:t xml:space="preserve">, L., McCormick, S. D., Carey, M. P., Donnelly, D. S., Waters, S., </w:t>
      </w:r>
      <w:r>
        <w:rPr>
          <w:rFonts w:ascii="Times New Roman" w:eastAsia="Times New Roman" w:hAnsi="Times New Roman" w:cs="Times New Roman"/>
          <w:sz w:val="24"/>
          <w:szCs w:val="24"/>
        </w:rPr>
        <w:tab/>
      </w:r>
      <w:proofErr w:type="spellStart"/>
      <w:r>
        <w:rPr>
          <w:rFonts w:ascii="Times New Roman" w:eastAsia="Times New Roman" w:hAnsi="Times New Roman" w:cs="Times New Roman"/>
          <w:sz w:val="24"/>
          <w:szCs w:val="24"/>
        </w:rPr>
        <w:t>Regish</w:t>
      </w:r>
      <w:proofErr w:type="spellEnd"/>
      <w:r>
        <w:rPr>
          <w:rFonts w:ascii="Times New Roman" w:eastAsia="Times New Roman" w:hAnsi="Times New Roman" w:cs="Times New Roman"/>
          <w:sz w:val="24"/>
          <w:szCs w:val="24"/>
        </w:rPr>
        <w:t xml:space="preserve">, A. M., </w:t>
      </w:r>
      <w:proofErr w:type="spellStart"/>
      <w:r>
        <w:rPr>
          <w:rFonts w:ascii="Times New Roman" w:eastAsia="Times New Roman" w:hAnsi="Times New Roman" w:cs="Times New Roman"/>
          <w:sz w:val="24"/>
          <w:szCs w:val="24"/>
        </w:rPr>
        <w:t>Laske</w:t>
      </w:r>
      <w:proofErr w:type="spellEnd"/>
      <w:r>
        <w:rPr>
          <w:rFonts w:ascii="Times New Roman" w:eastAsia="Times New Roman" w:hAnsi="Times New Roman" w:cs="Times New Roman"/>
          <w:sz w:val="24"/>
          <w:szCs w:val="24"/>
        </w:rPr>
        <w:t xml:space="preserve">, S. M., Brown, R. J., &amp; Larson, S. 2020. Evidence of prevalent heat </w:t>
      </w:r>
      <w:r>
        <w:rPr>
          <w:rFonts w:ascii="Times New Roman" w:eastAsia="Times New Roman" w:hAnsi="Times New Roman" w:cs="Times New Roman"/>
          <w:sz w:val="24"/>
          <w:szCs w:val="24"/>
        </w:rPr>
        <w:tab/>
        <w:t xml:space="preserve">stress in Yukon River Chinook salmon. Canadian Journal of Fisheries and Aquatic </w:t>
      </w:r>
      <w:r>
        <w:rPr>
          <w:rFonts w:ascii="Times New Roman" w:eastAsia="Times New Roman" w:hAnsi="Times New Roman" w:cs="Times New Roman"/>
          <w:sz w:val="24"/>
          <w:szCs w:val="24"/>
        </w:rPr>
        <w:tab/>
        <w:t>Sciences, 77(12), 1878–1892. https://doi.org/10.1139/cjfas-2020-0209</w:t>
      </w:r>
    </w:p>
    <w:p w14:paraId="4B911B79" w14:textId="77777777" w:rsidR="00764C3C" w:rsidRDefault="00000000">
      <w:pPr>
        <w:pStyle w:val="Heading1"/>
        <w:rPr>
          <w:rFonts w:ascii="Times New Roman" w:eastAsia="Times New Roman" w:hAnsi="Times New Roman" w:cs="Times New Roman"/>
          <w:sz w:val="24"/>
          <w:szCs w:val="24"/>
        </w:rPr>
        <w:sectPr w:rsidR="00764C3C" w:rsidSect="00695EB6">
          <w:headerReference w:type="default" r:id="rId57"/>
          <w:pgSz w:w="12240" w:h="15840"/>
          <w:pgMar w:top="1440" w:right="1440" w:bottom="1440" w:left="1440" w:header="720" w:footer="720" w:gutter="0"/>
          <w:cols w:space="720"/>
          <w:titlePg/>
        </w:sectPr>
      </w:pPr>
      <w:bookmarkStart w:id="61" w:name="_heading=h.3o7alnk" w:colFirst="0" w:colLast="0"/>
      <w:bookmarkEnd w:id="61"/>
      <w:r>
        <w:br w:type="page"/>
      </w:r>
    </w:p>
    <w:p w14:paraId="18D7DC2F" w14:textId="77777777" w:rsidR="00764C3C" w:rsidRDefault="00000000">
      <w:pPr>
        <w:pStyle w:val="Heading1"/>
        <w:rPr>
          <w:rFonts w:ascii="Times New Roman" w:eastAsia="Times New Roman" w:hAnsi="Times New Roman" w:cs="Times New Roman"/>
          <w:sz w:val="28"/>
          <w:szCs w:val="28"/>
        </w:rPr>
      </w:pPr>
      <w:bookmarkStart w:id="62" w:name="_Toc170387644"/>
      <w:r>
        <w:rPr>
          <w:rFonts w:ascii="Times New Roman" w:eastAsia="Times New Roman" w:hAnsi="Times New Roman" w:cs="Times New Roman"/>
          <w:b/>
          <w:sz w:val="28"/>
          <w:szCs w:val="28"/>
        </w:rPr>
        <w:lastRenderedPageBreak/>
        <w:t>Appendix S5:</w:t>
      </w:r>
      <w:r>
        <w:rPr>
          <w:rFonts w:ascii="Times New Roman" w:eastAsia="Times New Roman" w:hAnsi="Times New Roman" w:cs="Times New Roman"/>
          <w:sz w:val="28"/>
          <w:szCs w:val="28"/>
        </w:rPr>
        <w:t xml:space="preserve"> Covariate Selection and Multicollinearity</w:t>
      </w:r>
      <w:bookmarkEnd w:id="62"/>
      <w:r>
        <w:rPr>
          <w:rFonts w:ascii="Times New Roman" w:eastAsia="Times New Roman" w:hAnsi="Times New Roman" w:cs="Times New Roman"/>
          <w:sz w:val="28"/>
          <w:szCs w:val="28"/>
        </w:rPr>
        <w:t xml:space="preserve"> </w:t>
      </w:r>
    </w:p>
    <w:p w14:paraId="2C26A7C7" w14:textId="77777777" w:rsidR="00764C3C" w:rsidRDefault="00000000">
      <w:pPr>
        <w:ind w:firstLine="720"/>
        <w:rPr>
          <w:rFonts w:ascii="Times New Roman" w:eastAsia="Times New Roman" w:hAnsi="Times New Roman" w:cs="Times New Roman"/>
          <w:sz w:val="24"/>
          <w:szCs w:val="24"/>
        </w:rPr>
      </w:pPr>
      <w:bookmarkStart w:id="63" w:name="_heading=h.ihv636" w:colFirst="0" w:colLast="0"/>
      <w:bookmarkEnd w:id="63"/>
      <w:r>
        <w:rPr>
          <w:rFonts w:ascii="Times New Roman" w:eastAsia="Times New Roman" w:hAnsi="Times New Roman" w:cs="Times New Roman"/>
          <w:sz w:val="24"/>
          <w:szCs w:val="24"/>
        </w:rPr>
        <w:t>Correlations between environmental covariates were examined to determine whether covariates were independent and identify multicollinearity in the fitted model using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pairwise correlation plots, and variance inflation factors. Covariates with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greater than 0.6 were considered to be highly correlated, and one covariate was removed from the model or, where appropriate, combined into a single covariate using DFA (i.e., Appendix S3). Given the large number of covariates considered for the model (initially n = 22), moderate correlation across covariates was also examined. Covariates with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between 0.4 and 0.6 were considered to be moderately correlated (Figure S</w:t>
      </w:r>
      <w:proofErr w:type="gramStart"/>
      <w:r>
        <w:rPr>
          <w:rFonts w:ascii="Times New Roman" w:eastAsia="Times New Roman" w:hAnsi="Times New Roman" w:cs="Times New Roman"/>
          <w:sz w:val="24"/>
          <w:szCs w:val="24"/>
        </w:rPr>
        <w:t>16  &amp;</w:t>
      </w:r>
      <w:proofErr w:type="gramEnd"/>
      <w:r>
        <w:rPr>
          <w:rFonts w:ascii="Times New Roman" w:eastAsia="Times New Roman" w:hAnsi="Times New Roman" w:cs="Times New Roman"/>
          <w:sz w:val="24"/>
          <w:szCs w:val="24"/>
        </w:rPr>
        <w:t xml:space="preserve"> S17), and if a covariate was moderately correlated with multiple covariates, one of the covariates was removed from the model. Decisions to remove covariates were made based on which covariates were most related to the hypothesized productivity - environment relationships of interest (Table 1) and based on conversations with regional experts (Feddern et al. 2023). For the final model, no covariates were highly correlated and no covariates were moderately correlated with more than one other covariate (Figure S18).</w:t>
      </w:r>
    </w:p>
    <w:p w14:paraId="61FF59AE" w14:textId="77777777" w:rsidR="00764C3C" w:rsidRDefault="00000000">
      <w:pPr>
        <w:ind w:firstLine="720"/>
        <w:rPr>
          <w:rFonts w:ascii="Times New Roman" w:eastAsia="Times New Roman" w:hAnsi="Times New Roman" w:cs="Times New Roman"/>
          <w:sz w:val="24"/>
          <w:szCs w:val="24"/>
        </w:rPr>
        <w:sectPr w:rsidR="00764C3C" w:rsidSect="00695EB6">
          <w:pgSz w:w="12240" w:h="15840"/>
          <w:pgMar w:top="1440" w:right="1440" w:bottom="1440" w:left="1440" w:header="720" w:footer="720" w:gutter="0"/>
          <w:cols w:space="720"/>
          <w:titlePg/>
        </w:sectPr>
      </w:pPr>
      <w:r>
        <w:rPr>
          <w:rFonts w:ascii="Times New Roman" w:eastAsia="Times New Roman" w:hAnsi="Times New Roman" w:cs="Times New Roman"/>
          <w:sz w:val="24"/>
          <w:szCs w:val="24"/>
        </w:rPr>
        <w:t>Variance inflation factors were calculated for the covariates that were identified to be suitable for inclusion in the model based on R</w:t>
      </w:r>
      <w:r>
        <w:rPr>
          <w:rFonts w:ascii="Times New Roman" w:eastAsia="Times New Roman" w:hAnsi="Times New Roman" w:cs="Times New Roman"/>
          <w:sz w:val="24"/>
          <w:szCs w:val="24"/>
          <w:vertAlign w:val="superscript"/>
        </w:rPr>
        <w:t>2</w:t>
      </w:r>
      <w:r>
        <w:rPr>
          <w:rFonts w:ascii="Times New Roman" w:eastAsia="Times New Roman" w:hAnsi="Times New Roman" w:cs="Times New Roman"/>
          <w:sz w:val="24"/>
          <w:szCs w:val="24"/>
        </w:rPr>
        <w:t xml:space="preserve"> values (n = 11). Variance inflation factors (VIFs) estimate the impact of collinearity across covariates in multiple regression models. Variance inflation factors less than 3 are not considered concerning and we used a cutoff of 3 as cause for removing one or more covariates (Table S5). For the final model parameterization with the selected covariates (Table S4; Figures S17), variance inflation factors were calculated to ensure multicollinearity was sufficiently reduced to produce accurate coefficient estimates. All VIFs were substantially below 3 (less than 2.2; Table S5) with the highest VIF associated with marine competitors (VIF = 2.18; Table S5). </w:t>
      </w:r>
    </w:p>
    <w:p w14:paraId="1C2040A1" w14:textId="7CD65B3F" w:rsidR="00764C3C" w:rsidRDefault="00000000">
      <w:pPr>
        <w:pStyle w:val="Heading2"/>
        <w:spacing w:before="0" w:after="0" w:line="240" w:lineRule="auto"/>
        <w:rPr>
          <w:rFonts w:ascii="Times New Roman" w:eastAsia="Times New Roman" w:hAnsi="Times New Roman" w:cs="Times New Roman"/>
          <w:sz w:val="24"/>
          <w:szCs w:val="24"/>
        </w:rPr>
      </w:pPr>
      <w:bookmarkStart w:id="64" w:name="_Toc170387645"/>
      <w:r>
        <w:rPr>
          <w:rFonts w:ascii="Times New Roman" w:eastAsia="Times New Roman" w:hAnsi="Times New Roman" w:cs="Times New Roman"/>
          <w:sz w:val="24"/>
          <w:szCs w:val="24"/>
        </w:rPr>
        <w:lastRenderedPageBreak/>
        <w:t>Table S4.</w:t>
      </w:r>
      <w:ins w:id="65" w:author="Megan Feddern" w:date="2024-06-27T13:12:00Z">
        <w:r w:rsidR="00653ECB">
          <w:rPr>
            <w:rFonts w:ascii="Times New Roman" w:eastAsia="Times New Roman" w:hAnsi="Times New Roman" w:cs="Times New Roman"/>
            <w:sz w:val="24"/>
            <w:szCs w:val="24"/>
          </w:rPr>
          <w:t xml:space="preserve"> Candidate </w:t>
        </w:r>
      </w:ins>
      <w:ins w:id="66" w:author="Megan Feddern" w:date="2024-06-27T13:13:00Z">
        <w:r w:rsidR="00653ECB">
          <w:rPr>
            <w:rFonts w:ascii="Times New Roman" w:eastAsia="Times New Roman" w:hAnsi="Times New Roman" w:cs="Times New Roman"/>
            <w:sz w:val="24"/>
            <w:szCs w:val="24"/>
          </w:rPr>
          <w:t>Covariate Datasets</w:t>
        </w:r>
      </w:ins>
      <w:bookmarkEnd w:id="64"/>
    </w:p>
    <w:p w14:paraId="1C5C20DB"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color w:val="1C1D1E"/>
          <w:sz w:val="24"/>
          <w:szCs w:val="24"/>
          <w:highlight w:val="white"/>
        </w:rPr>
        <w:t>Hypothesized effects of environmental and biological indicators on salmon life stages for all datasets considered for inclusion in the stock-recruitment model. Temporal domain is the months for which each covariate was derived, while brood year offset indicates the lag from the brood year. Justification includes information for why a dataset was included, excluded, or combined with other time series based on parsimony and correlation with other datasets considered in the analysis. Description provides the data source and a description of the considered covariates. Covariates are ordered based on the life stage within each category (</w:t>
      </w:r>
      <w:r>
        <w:rPr>
          <w:rFonts w:ascii="Times New Roman" w:eastAsia="Times New Roman" w:hAnsi="Times New Roman" w:cs="Times New Roman"/>
          <w:sz w:val="24"/>
          <w:szCs w:val="24"/>
        </w:rPr>
        <w:t>Incubation and Juvenile Rearing, Juvenile Migration and Early Marine</w:t>
      </w:r>
      <w:r>
        <w:rPr>
          <w:rFonts w:ascii="Times New Roman" w:eastAsia="Times New Roman" w:hAnsi="Times New Roman" w:cs="Times New Roman"/>
          <w:color w:val="1C1D1E"/>
          <w:sz w:val="24"/>
          <w:szCs w:val="24"/>
          <w:highlight w:val="white"/>
        </w:rPr>
        <w:t xml:space="preserve">, </w:t>
      </w:r>
      <w:r>
        <w:rPr>
          <w:rFonts w:ascii="Times New Roman" w:eastAsia="Times New Roman" w:hAnsi="Times New Roman" w:cs="Times New Roman"/>
          <w:sz w:val="24"/>
          <w:szCs w:val="24"/>
        </w:rPr>
        <w:t>Adult Marine and Spawning Migration</w:t>
      </w:r>
      <w:r>
        <w:rPr>
          <w:rFonts w:ascii="Times New Roman" w:eastAsia="Times New Roman" w:hAnsi="Times New Roman" w:cs="Times New Roman"/>
          <w:color w:val="1C1D1E"/>
          <w:sz w:val="24"/>
          <w:szCs w:val="24"/>
          <w:highlight w:val="white"/>
        </w:rPr>
        <w:t>).</w:t>
      </w:r>
    </w:p>
    <w:p w14:paraId="15652629" w14:textId="77777777" w:rsidR="00764C3C" w:rsidRDefault="00764C3C">
      <w:pPr>
        <w:rPr>
          <w:rFonts w:ascii="Times New Roman" w:eastAsia="Times New Roman" w:hAnsi="Times New Roman" w:cs="Times New Roman"/>
          <w:sz w:val="24"/>
          <w:szCs w:val="24"/>
        </w:rPr>
      </w:pPr>
    </w:p>
    <w:tbl>
      <w:tblPr>
        <w:tblStyle w:val="a7"/>
        <w:tblW w:w="12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275"/>
        <w:gridCol w:w="1125"/>
        <w:gridCol w:w="1215"/>
        <w:gridCol w:w="885"/>
        <w:gridCol w:w="1740"/>
        <w:gridCol w:w="2490"/>
        <w:gridCol w:w="2115"/>
        <w:gridCol w:w="2145"/>
      </w:tblGrid>
      <w:tr w:rsidR="00764C3C" w14:paraId="5DA13D9E" w14:textId="77777777">
        <w:tc>
          <w:tcPr>
            <w:tcW w:w="1275" w:type="dxa"/>
            <w:shd w:val="clear" w:color="auto" w:fill="auto"/>
            <w:tcMar>
              <w:top w:w="100" w:type="dxa"/>
              <w:left w:w="100" w:type="dxa"/>
              <w:bottom w:w="100" w:type="dxa"/>
              <w:right w:w="100" w:type="dxa"/>
            </w:tcMar>
          </w:tcPr>
          <w:p w14:paraId="6475BA0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Covariate</w:t>
            </w:r>
          </w:p>
        </w:tc>
        <w:tc>
          <w:tcPr>
            <w:tcW w:w="1125" w:type="dxa"/>
            <w:shd w:val="clear" w:color="auto" w:fill="auto"/>
            <w:tcMar>
              <w:top w:w="100" w:type="dxa"/>
              <w:left w:w="100" w:type="dxa"/>
              <w:bottom w:w="100" w:type="dxa"/>
              <w:right w:w="100" w:type="dxa"/>
            </w:tcMar>
          </w:tcPr>
          <w:p w14:paraId="136D7A4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Temporal Domain</w:t>
            </w:r>
          </w:p>
        </w:tc>
        <w:tc>
          <w:tcPr>
            <w:tcW w:w="1215" w:type="dxa"/>
            <w:shd w:val="clear" w:color="auto" w:fill="auto"/>
            <w:tcMar>
              <w:top w:w="100" w:type="dxa"/>
              <w:left w:w="100" w:type="dxa"/>
              <w:bottom w:w="100" w:type="dxa"/>
              <w:right w:w="100" w:type="dxa"/>
            </w:tcMar>
          </w:tcPr>
          <w:p w14:paraId="69F9AFD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proofErr w:type="spellStart"/>
            <w:r>
              <w:rPr>
                <w:rFonts w:ascii="Times New Roman" w:eastAsia="Times New Roman" w:hAnsi="Times New Roman" w:cs="Times New Roman"/>
                <w:b/>
                <w:sz w:val="16"/>
                <w:szCs w:val="16"/>
              </w:rPr>
              <w:t>Lifestage</w:t>
            </w:r>
            <w:proofErr w:type="spellEnd"/>
          </w:p>
        </w:tc>
        <w:tc>
          <w:tcPr>
            <w:tcW w:w="885" w:type="dxa"/>
            <w:shd w:val="clear" w:color="auto" w:fill="auto"/>
            <w:tcMar>
              <w:top w:w="100" w:type="dxa"/>
              <w:left w:w="100" w:type="dxa"/>
              <w:bottom w:w="100" w:type="dxa"/>
              <w:right w:w="100" w:type="dxa"/>
            </w:tcMar>
          </w:tcPr>
          <w:p w14:paraId="2ADAC89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Brood Year Offset</w:t>
            </w:r>
          </w:p>
        </w:tc>
        <w:tc>
          <w:tcPr>
            <w:tcW w:w="1740" w:type="dxa"/>
            <w:shd w:val="clear" w:color="auto" w:fill="auto"/>
            <w:tcMar>
              <w:top w:w="100" w:type="dxa"/>
              <w:left w:w="100" w:type="dxa"/>
              <w:bottom w:w="100" w:type="dxa"/>
              <w:right w:w="100" w:type="dxa"/>
            </w:tcMar>
          </w:tcPr>
          <w:p w14:paraId="264DC5E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Hypothesis</w:t>
            </w:r>
          </w:p>
        </w:tc>
        <w:tc>
          <w:tcPr>
            <w:tcW w:w="2490" w:type="dxa"/>
            <w:shd w:val="clear" w:color="auto" w:fill="auto"/>
            <w:tcMar>
              <w:top w:w="100" w:type="dxa"/>
              <w:left w:w="100" w:type="dxa"/>
              <w:bottom w:w="100" w:type="dxa"/>
              <w:right w:w="100" w:type="dxa"/>
            </w:tcMar>
          </w:tcPr>
          <w:p w14:paraId="10AF387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Justification </w:t>
            </w:r>
          </w:p>
          <w:p w14:paraId="2D151FF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(inclusion/exclusion/combined)</w:t>
            </w:r>
          </w:p>
        </w:tc>
        <w:tc>
          <w:tcPr>
            <w:tcW w:w="2115" w:type="dxa"/>
            <w:shd w:val="clear" w:color="auto" w:fill="auto"/>
            <w:tcMar>
              <w:top w:w="100" w:type="dxa"/>
              <w:left w:w="100" w:type="dxa"/>
              <w:bottom w:w="100" w:type="dxa"/>
              <w:right w:w="100" w:type="dxa"/>
            </w:tcMar>
          </w:tcPr>
          <w:p w14:paraId="1E791E0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 xml:space="preserve">Description </w:t>
            </w:r>
          </w:p>
        </w:tc>
        <w:tc>
          <w:tcPr>
            <w:tcW w:w="2145" w:type="dxa"/>
            <w:shd w:val="clear" w:color="auto" w:fill="auto"/>
            <w:tcMar>
              <w:top w:w="100" w:type="dxa"/>
              <w:left w:w="100" w:type="dxa"/>
              <w:bottom w:w="100" w:type="dxa"/>
              <w:right w:w="100" w:type="dxa"/>
            </w:tcMar>
          </w:tcPr>
          <w:p w14:paraId="2782BD3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Reference</w:t>
            </w:r>
          </w:p>
        </w:tc>
      </w:tr>
      <w:tr w:rsidR="00764C3C" w14:paraId="508ECBDF" w14:textId="77777777">
        <w:tc>
          <w:tcPr>
            <w:tcW w:w="1275" w:type="dxa"/>
            <w:shd w:val="clear" w:color="auto" w:fill="auto"/>
            <w:tcMar>
              <w:top w:w="100" w:type="dxa"/>
              <w:left w:w="100" w:type="dxa"/>
              <w:bottom w:w="100" w:type="dxa"/>
              <w:right w:w="100" w:type="dxa"/>
            </w:tcMar>
          </w:tcPr>
          <w:p w14:paraId="0DC5CC6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Maximum 5-day precipitation</w:t>
            </w:r>
          </w:p>
          <w:p w14:paraId="783FB53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r>
              <w:rPr>
                <w:rFonts w:ascii="Times New Roman" w:eastAsia="Times New Roman" w:hAnsi="Times New Roman" w:cs="Times New Roman"/>
                <w:i/>
                <w:sz w:val="16"/>
                <w:szCs w:val="16"/>
              </w:rPr>
              <w:t xml:space="preserve">Max 5-day </w:t>
            </w:r>
            <w:proofErr w:type="spellStart"/>
            <w:r>
              <w:rPr>
                <w:rFonts w:ascii="Times New Roman" w:eastAsia="Times New Roman" w:hAnsi="Times New Roman" w:cs="Times New Roman"/>
                <w:i/>
                <w:sz w:val="16"/>
                <w:szCs w:val="16"/>
              </w:rPr>
              <w:t>precip</w:t>
            </w:r>
            <w:proofErr w:type="spellEnd"/>
            <w:r>
              <w:rPr>
                <w:rFonts w:ascii="Times New Roman" w:eastAsia="Times New Roman" w:hAnsi="Times New Roman" w:cs="Times New Roman"/>
                <w:sz w:val="16"/>
                <w:szCs w:val="16"/>
              </w:rPr>
              <w:t>)</w:t>
            </w:r>
          </w:p>
        </w:tc>
        <w:tc>
          <w:tcPr>
            <w:tcW w:w="1125" w:type="dxa"/>
            <w:shd w:val="clear" w:color="auto" w:fill="auto"/>
            <w:tcMar>
              <w:top w:w="100" w:type="dxa"/>
              <w:left w:w="100" w:type="dxa"/>
              <w:bottom w:w="100" w:type="dxa"/>
              <w:right w:w="100" w:type="dxa"/>
            </w:tcMar>
          </w:tcPr>
          <w:p w14:paraId="3F177CA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Aug-Nov</w:t>
            </w:r>
          </w:p>
        </w:tc>
        <w:tc>
          <w:tcPr>
            <w:tcW w:w="1215" w:type="dxa"/>
            <w:shd w:val="clear" w:color="auto" w:fill="auto"/>
            <w:tcMar>
              <w:top w:w="100" w:type="dxa"/>
              <w:left w:w="100" w:type="dxa"/>
              <w:bottom w:w="100" w:type="dxa"/>
              <w:right w:w="100" w:type="dxa"/>
            </w:tcMar>
          </w:tcPr>
          <w:p w14:paraId="0316211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Spawning / Incubation</w:t>
            </w:r>
          </w:p>
        </w:tc>
        <w:tc>
          <w:tcPr>
            <w:tcW w:w="885" w:type="dxa"/>
            <w:shd w:val="clear" w:color="auto" w:fill="auto"/>
            <w:tcMar>
              <w:top w:w="100" w:type="dxa"/>
              <w:left w:w="100" w:type="dxa"/>
              <w:bottom w:w="100" w:type="dxa"/>
              <w:right w:w="100" w:type="dxa"/>
            </w:tcMar>
          </w:tcPr>
          <w:p w14:paraId="0300EE1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740" w:type="dxa"/>
            <w:shd w:val="clear" w:color="auto" w:fill="auto"/>
            <w:tcMar>
              <w:top w:w="100" w:type="dxa"/>
              <w:left w:w="100" w:type="dxa"/>
              <w:bottom w:w="100" w:type="dxa"/>
              <w:right w:w="100" w:type="dxa"/>
            </w:tcMar>
          </w:tcPr>
          <w:p w14:paraId="55BB983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High rainfall reduces egg survival through streambed scour or sedimentation</w:t>
            </w:r>
          </w:p>
        </w:tc>
        <w:tc>
          <w:tcPr>
            <w:tcW w:w="2490" w:type="dxa"/>
            <w:shd w:val="clear" w:color="auto" w:fill="auto"/>
            <w:tcMar>
              <w:top w:w="100" w:type="dxa"/>
              <w:left w:w="100" w:type="dxa"/>
              <w:bottom w:w="100" w:type="dxa"/>
              <w:right w:w="100" w:type="dxa"/>
            </w:tcMar>
          </w:tcPr>
          <w:p w14:paraId="18CA6F7B"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Excluded:</w:t>
            </w:r>
            <w:r>
              <w:rPr>
                <w:rFonts w:ascii="Times New Roman" w:eastAsia="Times New Roman" w:hAnsi="Times New Roman" w:cs="Times New Roman"/>
                <w:sz w:val="16"/>
                <w:szCs w:val="16"/>
              </w:rPr>
              <w:t xml:space="preserve"> Did not test a distinct hypothesis compared to Max-streamflow spawn and was excluded for parsimony</w:t>
            </w:r>
          </w:p>
        </w:tc>
        <w:tc>
          <w:tcPr>
            <w:tcW w:w="2115" w:type="dxa"/>
            <w:shd w:val="clear" w:color="auto" w:fill="auto"/>
            <w:tcMar>
              <w:top w:w="100" w:type="dxa"/>
              <w:left w:w="100" w:type="dxa"/>
              <w:bottom w:w="100" w:type="dxa"/>
              <w:right w:w="100" w:type="dxa"/>
            </w:tcMar>
          </w:tcPr>
          <w:p w14:paraId="2923922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Daily precipitation was extracted from DAYMET. Maximum fall precipitation was calculated as the maximum of a 5-day moving sum of the total watershed daily precipitation values in the fall of the brood year (August through November)</w:t>
            </w:r>
          </w:p>
        </w:tc>
        <w:tc>
          <w:tcPr>
            <w:tcW w:w="2145" w:type="dxa"/>
            <w:shd w:val="clear" w:color="auto" w:fill="auto"/>
            <w:tcMar>
              <w:top w:w="100" w:type="dxa"/>
              <w:left w:w="100" w:type="dxa"/>
              <w:bottom w:w="100" w:type="dxa"/>
              <w:right w:w="100" w:type="dxa"/>
            </w:tcMar>
          </w:tcPr>
          <w:p w14:paraId="54AAE58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Jones et al. 2020 GCB;</w:t>
            </w:r>
          </w:p>
          <w:p w14:paraId="3B33E2C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Leppi</w:t>
            </w:r>
            <w:proofErr w:type="spellEnd"/>
            <w:r>
              <w:rPr>
                <w:rFonts w:ascii="Times New Roman" w:eastAsia="Times New Roman" w:hAnsi="Times New Roman" w:cs="Times New Roman"/>
                <w:sz w:val="16"/>
                <w:szCs w:val="16"/>
              </w:rPr>
              <w:t xml:space="preserve"> et al. 2014; </w:t>
            </w:r>
            <w:proofErr w:type="spellStart"/>
            <w:r>
              <w:rPr>
                <w:rFonts w:ascii="Times New Roman" w:eastAsia="Times New Roman" w:hAnsi="Times New Roman" w:cs="Times New Roman"/>
                <w:sz w:val="16"/>
                <w:szCs w:val="16"/>
              </w:rPr>
              <w:t>Neuswanger</w:t>
            </w:r>
            <w:proofErr w:type="spellEnd"/>
            <w:r>
              <w:rPr>
                <w:rFonts w:ascii="Times New Roman" w:eastAsia="Times New Roman" w:hAnsi="Times New Roman" w:cs="Times New Roman"/>
                <w:sz w:val="16"/>
                <w:szCs w:val="16"/>
              </w:rPr>
              <w:t xml:space="preserve"> et al. 2015</w:t>
            </w:r>
          </w:p>
        </w:tc>
      </w:tr>
      <w:tr w:rsidR="00764C3C" w14:paraId="08A52850" w14:textId="77777777">
        <w:tc>
          <w:tcPr>
            <w:tcW w:w="1275" w:type="dxa"/>
            <w:shd w:val="clear" w:color="auto" w:fill="auto"/>
            <w:tcMar>
              <w:top w:w="100" w:type="dxa"/>
              <w:left w:w="100" w:type="dxa"/>
              <w:bottom w:w="100" w:type="dxa"/>
              <w:right w:w="100" w:type="dxa"/>
            </w:tcMar>
          </w:tcPr>
          <w:p w14:paraId="113007FA" w14:textId="77777777" w:rsidR="00764C3C"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Maximum daily discharge</w:t>
            </w:r>
          </w:p>
          <w:p w14:paraId="7AAEACC0" w14:textId="77777777" w:rsidR="00764C3C"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w:t>
            </w:r>
            <w:r>
              <w:rPr>
                <w:rFonts w:ascii="Times New Roman" w:eastAsia="Times New Roman" w:hAnsi="Times New Roman" w:cs="Times New Roman"/>
                <w:b/>
                <w:i/>
                <w:sz w:val="16"/>
                <w:szCs w:val="16"/>
              </w:rPr>
              <w:t>Max streamflow Spawn)</w:t>
            </w:r>
          </w:p>
        </w:tc>
        <w:tc>
          <w:tcPr>
            <w:tcW w:w="1125" w:type="dxa"/>
            <w:shd w:val="clear" w:color="auto" w:fill="auto"/>
            <w:tcMar>
              <w:top w:w="100" w:type="dxa"/>
              <w:left w:w="100" w:type="dxa"/>
              <w:bottom w:w="100" w:type="dxa"/>
              <w:right w:w="100" w:type="dxa"/>
            </w:tcMar>
          </w:tcPr>
          <w:p w14:paraId="1A264507"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Aug-Nov</w:t>
            </w:r>
          </w:p>
        </w:tc>
        <w:tc>
          <w:tcPr>
            <w:tcW w:w="1215" w:type="dxa"/>
            <w:shd w:val="clear" w:color="auto" w:fill="auto"/>
            <w:tcMar>
              <w:top w:w="100" w:type="dxa"/>
              <w:left w:w="100" w:type="dxa"/>
              <w:bottom w:w="100" w:type="dxa"/>
              <w:right w:w="100" w:type="dxa"/>
            </w:tcMar>
          </w:tcPr>
          <w:p w14:paraId="4932DA0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Spawning / Incubation</w:t>
            </w:r>
          </w:p>
        </w:tc>
        <w:tc>
          <w:tcPr>
            <w:tcW w:w="885" w:type="dxa"/>
            <w:shd w:val="clear" w:color="auto" w:fill="auto"/>
            <w:tcMar>
              <w:top w:w="100" w:type="dxa"/>
              <w:left w:w="100" w:type="dxa"/>
              <w:bottom w:w="100" w:type="dxa"/>
              <w:right w:w="100" w:type="dxa"/>
            </w:tcMar>
          </w:tcPr>
          <w:p w14:paraId="3EE26EF8"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740" w:type="dxa"/>
            <w:shd w:val="clear" w:color="auto" w:fill="auto"/>
            <w:tcMar>
              <w:top w:w="100" w:type="dxa"/>
              <w:left w:w="100" w:type="dxa"/>
              <w:bottom w:w="100" w:type="dxa"/>
              <w:right w:w="100" w:type="dxa"/>
            </w:tcMar>
          </w:tcPr>
          <w:p w14:paraId="0FC7FDAF"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color w:val="1F1F1F"/>
                <w:sz w:val="16"/>
                <w:szCs w:val="16"/>
                <w:highlight w:val="white"/>
              </w:rPr>
              <w:t>High flow event reduces egg survival through streambed scour, sedimentation, and dislodging embryos</w:t>
            </w:r>
          </w:p>
        </w:tc>
        <w:tc>
          <w:tcPr>
            <w:tcW w:w="2490" w:type="dxa"/>
            <w:shd w:val="clear" w:color="auto" w:fill="auto"/>
            <w:tcMar>
              <w:top w:w="100" w:type="dxa"/>
              <w:left w:w="100" w:type="dxa"/>
              <w:bottom w:w="100" w:type="dxa"/>
              <w:right w:w="100" w:type="dxa"/>
            </w:tcMar>
          </w:tcPr>
          <w:p w14:paraId="065BD10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16"/>
                <w:szCs w:val="16"/>
              </w:rPr>
              <w:t>Streamflow was considered to be a more direct representation of the conditions that lead to reduced survival than precipitation and snowpack</w:t>
            </w:r>
          </w:p>
        </w:tc>
        <w:tc>
          <w:tcPr>
            <w:tcW w:w="2115" w:type="dxa"/>
            <w:shd w:val="clear" w:color="auto" w:fill="auto"/>
            <w:tcMar>
              <w:top w:w="100" w:type="dxa"/>
              <w:left w:w="100" w:type="dxa"/>
              <w:bottom w:w="100" w:type="dxa"/>
              <w:right w:w="100" w:type="dxa"/>
            </w:tcMar>
          </w:tcPr>
          <w:p w14:paraId="0B6EEB10"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Discharge extracted from </w:t>
            </w:r>
            <w:proofErr w:type="spellStart"/>
            <w:r>
              <w:rPr>
                <w:rFonts w:ascii="Times New Roman" w:eastAsia="Times New Roman" w:hAnsi="Times New Roman" w:cs="Times New Roman"/>
                <w:sz w:val="16"/>
                <w:szCs w:val="16"/>
              </w:rPr>
              <w:t>GloFAS</w:t>
            </w:r>
            <w:proofErr w:type="spellEnd"/>
            <w:r>
              <w:rPr>
                <w:rFonts w:ascii="Times New Roman" w:eastAsia="Times New Roman" w:hAnsi="Times New Roman" w:cs="Times New Roman"/>
                <w:sz w:val="16"/>
                <w:szCs w:val="16"/>
              </w:rPr>
              <w:t xml:space="preserve">.  Fall streamflow was calculated as the annual maximum of mean daily </w:t>
            </w:r>
            <w:proofErr w:type="spellStart"/>
            <w:r>
              <w:rPr>
                <w:rFonts w:ascii="Times New Roman" w:eastAsia="Times New Roman" w:hAnsi="Times New Roman" w:cs="Times New Roman"/>
                <w:sz w:val="16"/>
                <w:szCs w:val="16"/>
              </w:rPr>
              <w:t>streamflows</w:t>
            </w:r>
            <w:proofErr w:type="spellEnd"/>
            <w:r>
              <w:rPr>
                <w:rFonts w:ascii="Times New Roman" w:eastAsia="Times New Roman" w:hAnsi="Times New Roman" w:cs="Times New Roman"/>
                <w:sz w:val="16"/>
                <w:szCs w:val="16"/>
              </w:rPr>
              <w:t xml:space="preserve"> in the fall of the brood year (August through November)</w:t>
            </w:r>
          </w:p>
        </w:tc>
        <w:tc>
          <w:tcPr>
            <w:tcW w:w="2145" w:type="dxa"/>
            <w:shd w:val="clear" w:color="auto" w:fill="auto"/>
            <w:tcMar>
              <w:top w:w="100" w:type="dxa"/>
              <w:left w:w="100" w:type="dxa"/>
              <w:bottom w:w="100" w:type="dxa"/>
              <w:right w:w="100" w:type="dxa"/>
            </w:tcMar>
          </w:tcPr>
          <w:p w14:paraId="393C7F68"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Greene et al. 2005 TAFS</w:t>
            </w:r>
          </w:p>
          <w:p w14:paraId="60F09444" w14:textId="77777777" w:rsidR="00764C3C"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Shaftel</w:t>
            </w:r>
            <w:proofErr w:type="spellEnd"/>
            <w:r>
              <w:rPr>
                <w:rFonts w:ascii="Times New Roman" w:eastAsia="Times New Roman" w:hAnsi="Times New Roman" w:cs="Times New Roman"/>
                <w:sz w:val="16"/>
                <w:szCs w:val="16"/>
              </w:rPr>
              <w:t xml:space="preserve"> et al. In prep</w:t>
            </w:r>
          </w:p>
          <w:p w14:paraId="0874EC98"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Harrigan et al. 2020</w:t>
            </w:r>
          </w:p>
        </w:tc>
      </w:tr>
      <w:tr w:rsidR="00764C3C" w14:paraId="7C96D429" w14:textId="77777777">
        <w:tc>
          <w:tcPr>
            <w:tcW w:w="1275" w:type="dxa"/>
            <w:shd w:val="clear" w:color="auto" w:fill="auto"/>
            <w:tcMar>
              <w:top w:w="100" w:type="dxa"/>
              <w:left w:w="100" w:type="dxa"/>
              <w:bottom w:w="100" w:type="dxa"/>
              <w:right w:w="100" w:type="dxa"/>
            </w:tcMar>
          </w:tcPr>
          <w:p w14:paraId="4308352B"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Snow-water equivalent</w:t>
            </w:r>
          </w:p>
          <w:p w14:paraId="2CEC7DA0" w14:textId="77777777" w:rsidR="00764C3C" w:rsidRDefault="00000000">
            <w:pPr>
              <w:widowControl w:val="0"/>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(snowpack incubation)</w:t>
            </w:r>
          </w:p>
        </w:tc>
        <w:tc>
          <w:tcPr>
            <w:tcW w:w="1125" w:type="dxa"/>
            <w:shd w:val="clear" w:color="auto" w:fill="auto"/>
            <w:tcMar>
              <w:top w:w="100" w:type="dxa"/>
              <w:left w:w="100" w:type="dxa"/>
              <w:bottom w:w="100" w:type="dxa"/>
              <w:right w:w="100" w:type="dxa"/>
            </w:tcMar>
          </w:tcPr>
          <w:p w14:paraId="079C3626" w14:textId="77777777" w:rsidR="00764C3C" w:rsidRDefault="00764C3C">
            <w:pPr>
              <w:widowControl w:val="0"/>
              <w:jc w:val="center"/>
              <w:rPr>
                <w:rFonts w:ascii="Times New Roman" w:eastAsia="Times New Roman" w:hAnsi="Times New Roman" w:cs="Times New Roman"/>
                <w:sz w:val="16"/>
                <w:szCs w:val="16"/>
              </w:rPr>
            </w:pPr>
          </w:p>
          <w:p w14:paraId="0ED60D2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Apr</w:t>
            </w:r>
          </w:p>
        </w:tc>
        <w:tc>
          <w:tcPr>
            <w:tcW w:w="1215" w:type="dxa"/>
            <w:shd w:val="clear" w:color="auto" w:fill="auto"/>
            <w:tcMar>
              <w:top w:w="100" w:type="dxa"/>
              <w:left w:w="100" w:type="dxa"/>
              <w:bottom w:w="100" w:type="dxa"/>
              <w:right w:w="100" w:type="dxa"/>
            </w:tcMar>
          </w:tcPr>
          <w:p w14:paraId="44C421C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Incubation</w:t>
            </w:r>
          </w:p>
        </w:tc>
        <w:tc>
          <w:tcPr>
            <w:tcW w:w="885" w:type="dxa"/>
            <w:shd w:val="clear" w:color="auto" w:fill="auto"/>
            <w:tcMar>
              <w:top w:w="100" w:type="dxa"/>
              <w:left w:w="100" w:type="dxa"/>
              <w:bottom w:w="100" w:type="dxa"/>
              <w:right w:w="100" w:type="dxa"/>
            </w:tcMar>
          </w:tcPr>
          <w:p w14:paraId="334FE1F9"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740" w:type="dxa"/>
            <w:shd w:val="clear" w:color="auto" w:fill="auto"/>
            <w:tcMar>
              <w:top w:w="100" w:type="dxa"/>
              <w:left w:w="100" w:type="dxa"/>
              <w:bottom w:w="100" w:type="dxa"/>
              <w:right w:w="100" w:type="dxa"/>
            </w:tcMar>
          </w:tcPr>
          <w:p w14:paraId="1A9CE6C6"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Snow-dominated watersheds maintain lower water temperatures and more consistent stream flows over migration and early spawning period</w:t>
            </w:r>
          </w:p>
        </w:tc>
        <w:tc>
          <w:tcPr>
            <w:tcW w:w="2490" w:type="dxa"/>
            <w:shd w:val="clear" w:color="auto" w:fill="auto"/>
            <w:tcMar>
              <w:top w:w="100" w:type="dxa"/>
              <w:left w:w="100" w:type="dxa"/>
              <w:bottom w:w="100" w:type="dxa"/>
              <w:right w:w="100" w:type="dxa"/>
            </w:tcMar>
          </w:tcPr>
          <w:p w14:paraId="104E0131"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Excluded:</w:t>
            </w:r>
            <w:r>
              <w:rPr>
                <w:rFonts w:ascii="Times New Roman" w:eastAsia="Times New Roman" w:hAnsi="Times New Roman" w:cs="Times New Roman"/>
                <w:sz w:val="16"/>
                <w:szCs w:val="16"/>
              </w:rPr>
              <w:t xml:space="preserve"> Covariate was an indicator of temperature and streamflow and did not represent its own distinct hypothesis and was excluded for parsimony</w:t>
            </w:r>
          </w:p>
        </w:tc>
        <w:tc>
          <w:tcPr>
            <w:tcW w:w="2115" w:type="dxa"/>
            <w:shd w:val="clear" w:color="auto" w:fill="auto"/>
            <w:tcMar>
              <w:top w:w="100" w:type="dxa"/>
              <w:left w:w="100" w:type="dxa"/>
              <w:bottom w:w="100" w:type="dxa"/>
              <w:right w:w="100" w:type="dxa"/>
            </w:tcMar>
          </w:tcPr>
          <w:p w14:paraId="1B905E5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Snow-water-equivalent was extracted from DAYMET for April 1st of the brood year</w:t>
            </w:r>
          </w:p>
        </w:tc>
        <w:tc>
          <w:tcPr>
            <w:tcW w:w="2145" w:type="dxa"/>
            <w:shd w:val="clear" w:color="auto" w:fill="auto"/>
            <w:tcMar>
              <w:top w:w="100" w:type="dxa"/>
              <w:left w:w="100" w:type="dxa"/>
              <w:bottom w:w="100" w:type="dxa"/>
              <w:right w:w="100" w:type="dxa"/>
            </w:tcMar>
          </w:tcPr>
          <w:p w14:paraId="0C7EEEAB"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Murdoch et al. 2023</w:t>
            </w:r>
          </w:p>
        </w:tc>
      </w:tr>
      <w:tr w:rsidR="00764C3C" w14:paraId="59552141" w14:textId="77777777">
        <w:tc>
          <w:tcPr>
            <w:tcW w:w="1275" w:type="dxa"/>
            <w:shd w:val="clear" w:color="auto" w:fill="auto"/>
            <w:tcMar>
              <w:top w:w="100" w:type="dxa"/>
              <w:left w:w="100" w:type="dxa"/>
              <w:bottom w:w="100" w:type="dxa"/>
              <w:right w:w="100" w:type="dxa"/>
            </w:tcMar>
          </w:tcPr>
          <w:p w14:paraId="4156120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Snow-water </w:t>
            </w:r>
            <w:r>
              <w:rPr>
                <w:rFonts w:ascii="Times New Roman" w:eastAsia="Times New Roman" w:hAnsi="Times New Roman" w:cs="Times New Roman"/>
                <w:sz w:val="16"/>
                <w:szCs w:val="16"/>
              </w:rPr>
              <w:lastRenderedPageBreak/>
              <w:t>equivalent</w:t>
            </w:r>
          </w:p>
          <w:p w14:paraId="1DFE1DA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i/>
                <w:sz w:val="16"/>
                <w:szCs w:val="16"/>
              </w:rPr>
            </w:pPr>
            <w:r>
              <w:rPr>
                <w:rFonts w:ascii="Times New Roman" w:eastAsia="Times New Roman" w:hAnsi="Times New Roman" w:cs="Times New Roman"/>
                <w:i/>
                <w:sz w:val="16"/>
                <w:szCs w:val="16"/>
              </w:rPr>
              <w:t>(snowpack rearing)</w:t>
            </w:r>
          </w:p>
        </w:tc>
        <w:tc>
          <w:tcPr>
            <w:tcW w:w="1125" w:type="dxa"/>
            <w:shd w:val="clear" w:color="auto" w:fill="auto"/>
            <w:tcMar>
              <w:top w:w="100" w:type="dxa"/>
              <w:left w:w="100" w:type="dxa"/>
              <w:bottom w:w="100" w:type="dxa"/>
              <w:right w:w="100" w:type="dxa"/>
            </w:tcMar>
          </w:tcPr>
          <w:p w14:paraId="38C4C00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May - Sep</w:t>
            </w:r>
          </w:p>
        </w:tc>
        <w:tc>
          <w:tcPr>
            <w:tcW w:w="1215" w:type="dxa"/>
            <w:shd w:val="clear" w:color="auto" w:fill="auto"/>
            <w:tcMar>
              <w:top w:w="100" w:type="dxa"/>
              <w:left w:w="100" w:type="dxa"/>
              <w:bottom w:w="100" w:type="dxa"/>
              <w:right w:w="100" w:type="dxa"/>
            </w:tcMar>
          </w:tcPr>
          <w:p w14:paraId="6F087C86"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Juvenile </w:t>
            </w:r>
            <w:r>
              <w:rPr>
                <w:rFonts w:ascii="Times New Roman" w:eastAsia="Times New Roman" w:hAnsi="Times New Roman" w:cs="Times New Roman"/>
                <w:sz w:val="16"/>
                <w:szCs w:val="16"/>
              </w:rPr>
              <w:lastRenderedPageBreak/>
              <w:t>rearing</w:t>
            </w:r>
          </w:p>
        </w:tc>
        <w:tc>
          <w:tcPr>
            <w:tcW w:w="885" w:type="dxa"/>
            <w:shd w:val="clear" w:color="auto" w:fill="auto"/>
            <w:tcMar>
              <w:top w:w="100" w:type="dxa"/>
              <w:left w:w="100" w:type="dxa"/>
              <w:bottom w:w="100" w:type="dxa"/>
              <w:right w:w="100" w:type="dxa"/>
            </w:tcMar>
          </w:tcPr>
          <w:p w14:paraId="339E1DA9"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+1</w:t>
            </w:r>
          </w:p>
        </w:tc>
        <w:tc>
          <w:tcPr>
            <w:tcW w:w="1740" w:type="dxa"/>
            <w:shd w:val="clear" w:color="auto" w:fill="auto"/>
            <w:tcMar>
              <w:top w:w="100" w:type="dxa"/>
              <w:left w:w="100" w:type="dxa"/>
              <w:bottom w:w="100" w:type="dxa"/>
              <w:right w:w="100" w:type="dxa"/>
            </w:tcMar>
          </w:tcPr>
          <w:p w14:paraId="53E4B55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Greater snowmelt </w:t>
            </w:r>
            <w:r>
              <w:rPr>
                <w:rFonts w:ascii="Times New Roman" w:eastAsia="Times New Roman" w:hAnsi="Times New Roman" w:cs="Times New Roman"/>
                <w:sz w:val="16"/>
                <w:szCs w:val="16"/>
              </w:rPr>
              <w:lastRenderedPageBreak/>
              <w:t>runoff influences juvenile growth or survival (positively or negatively) through consistent temperatures and flows</w:t>
            </w:r>
          </w:p>
        </w:tc>
        <w:tc>
          <w:tcPr>
            <w:tcW w:w="2490" w:type="dxa"/>
            <w:shd w:val="clear" w:color="auto" w:fill="auto"/>
            <w:tcMar>
              <w:top w:w="100" w:type="dxa"/>
              <w:left w:w="100" w:type="dxa"/>
              <w:bottom w:w="100" w:type="dxa"/>
              <w:right w:w="100" w:type="dxa"/>
            </w:tcMar>
          </w:tcPr>
          <w:p w14:paraId="080D6F06"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lastRenderedPageBreak/>
              <w:t>Excluded:</w:t>
            </w:r>
            <w:r>
              <w:rPr>
                <w:rFonts w:ascii="Times New Roman" w:eastAsia="Times New Roman" w:hAnsi="Times New Roman" w:cs="Times New Roman"/>
                <w:sz w:val="16"/>
                <w:szCs w:val="16"/>
              </w:rPr>
              <w:t xml:space="preserve"> Covariate was an </w:t>
            </w:r>
            <w:r>
              <w:rPr>
                <w:rFonts w:ascii="Times New Roman" w:eastAsia="Times New Roman" w:hAnsi="Times New Roman" w:cs="Times New Roman"/>
                <w:sz w:val="16"/>
                <w:szCs w:val="16"/>
              </w:rPr>
              <w:lastRenderedPageBreak/>
              <w:t>indicator of temperature and streamflow and did not represent its own distinct hypothesis and was excluded for parsimony</w:t>
            </w:r>
          </w:p>
        </w:tc>
        <w:tc>
          <w:tcPr>
            <w:tcW w:w="2115" w:type="dxa"/>
            <w:shd w:val="clear" w:color="auto" w:fill="auto"/>
            <w:tcMar>
              <w:top w:w="100" w:type="dxa"/>
              <w:left w:w="100" w:type="dxa"/>
              <w:bottom w:w="100" w:type="dxa"/>
              <w:right w:w="100" w:type="dxa"/>
            </w:tcMar>
          </w:tcPr>
          <w:p w14:paraId="0668F74D"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Snow-water-equivalent was </w:t>
            </w:r>
            <w:r>
              <w:rPr>
                <w:rFonts w:ascii="Times New Roman" w:eastAsia="Times New Roman" w:hAnsi="Times New Roman" w:cs="Times New Roman"/>
                <w:sz w:val="16"/>
                <w:szCs w:val="16"/>
              </w:rPr>
              <w:lastRenderedPageBreak/>
              <w:t>extracted from DAYMET for April 1st of the rearing year</w:t>
            </w:r>
          </w:p>
        </w:tc>
        <w:tc>
          <w:tcPr>
            <w:tcW w:w="2145" w:type="dxa"/>
            <w:shd w:val="clear" w:color="auto" w:fill="auto"/>
            <w:tcMar>
              <w:top w:w="100" w:type="dxa"/>
              <w:left w:w="100" w:type="dxa"/>
              <w:bottom w:w="100" w:type="dxa"/>
              <w:right w:w="100" w:type="dxa"/>
            </w:tcMar>
          </w:tcPr>
          <w:p w14:paraId="03E3E858" w14:textId="77777777" w:rsidR="00764C3C" w:rsidRDefault="00764C3C">
            <w:pPr>
              <w:widowControl w:val="0"/>
              <w:pBdr>
                <w:top w:val="nil"/>
                <w:left w:val="nil"/>
                <w:bottom w:val="nil"/>
                <w:right w:val="nil"/>
                <w:between w:val="nil"/>
              </w:pBdr>
              <w:jc w:val="center"/>
              <w:rPr>
                <w:rFonts w:ascii="Times New Roman" w:eastAsia="Times New Roman" w:hAnsi="Times New Roman" w:cs="Times New Roman"/>
                <w:sz w:val="16"/>
                <w:szCs w:val="16"/>
              </w:rPr>
            </w:pPr>
          </w:p>
        </w:tc>
      </w:tr>
      <w:tr w:rsidR="00764C3C" w14:paraId="5428526E" w14:textId="77777777">
        <w:tc>
          <w:tcPr>
            <w:tcW w:w="1275" w:type="dxa"/>
            <w:shd w:val="clear" w:color="auto" w:fill="auto"/>
            <w:tcMar>
              <w:top w:w="100" w:type="dxa"/>
              <w:left w:w="100" w:type="dxa"/>
              <w:bottom w:w="100" w:type="dxa"/>
              <w:right w:w="100" w:type="dxa"/>
            </w:tcMar>
          </w:tcPr>
          <w:p w14:paraId="31E997A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Median precipitation</w:t>
            </w:r>
          </w:p>
          <w:p w14:paraId="696C924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t>
            </w:r>
            <w:proofErr w:type="gramStart"/>
            <w:r>
              <w:rPr>
                <w:rFonts w:ascii="Times New Roman" w:eastAsia="Times New Roman" w:hAnsi="Times New Roman" w:cs="Times New Roman"/>
                <w:i/>
                <w:sz w:val="16"/>
                <w:szCs w:val="16"/>
              </w:rPr>
              <w:t>median</w:t>
            </w:r>
            <w:proofErr w:type="gramEnd"/>
            <w:r>
              <w:rPr>
                <w:rFonts w:ascii="Times New Roman" w:eastAsia="Times New Roman" w:hAnsi="Times New Roman" w:cs="Times New Roman"/>
                <w:i/>
                <w:sz w:val="16"/>
                <w:szCs w:val="16"/>
              </w:rPr>
              <w:t xml:space="preserve"> </w:t>
            </w:r>
            <w:proofErr w:type="spellStart"/>
            <w:r>
              <w:rPr>
                <w:rFonts w:ascii="Times New Roman" w:eastAsia="Times New Roman" w:hAnsi="Times New Roman" w:cs="Times New Roman"/>
                <w:i/>
                <w:sz w:val="16"/>
                <w:szCs w:val="16"/>
              </w:rPr>
              <w:t>precip</w:t>
            </w:r>
            <w:proofErr w:type="spellEnd"/>
            <w:r>
              <w:rPr>
                <w:rFonts w:ascii="Times New Roman" w:eastAsia="Times New Roman" w:hAnsi="Times New Roman" w:cs="Times New Roman"/>
                <w:i/>
                <w:sz w:val="16"/>
                <w:szCs w:val="16"/>
              </w:rPr>
              <w:t xml:space="preserve"> </w:t>
            </w:r>
          </w:p>
          <w:p w14:paraId="0533894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rear</w:t>
            </w:r>
            <w:r>
              <w:rPr>
                <w:rFonts w:ascii="Times New Roman" w:eastAsia="Times New Roman" w:hAnsi="Times New Roman" w:cs="Times New Roman"/>
                <w:sz w:val="16"/>
                <w:szCs w:val="16"/>
              </w:rPr>
              <w:t>)</w:t>
            </w:r>
          </w:p>
        </w:tc>
        <w:tc>
          <w:tcPr>
            <w:tcW w:w="1125" w:type="dxa"/>
            <w:shd w:val="clear" w:color="auto" w:fill="auto"/>
            <w:tcMar>
              <w:top w:w="100" w:type="dxa"/>
              <w:left w:w="100" w:type="dxa"/>
              <w:bottom w:w="100" w:type="dxa"/>
              <w:right w:w="100" w:type="dxa"/>
            </w:tcMar>
          </w:tcPr>
          <w:p w14:paraId="25253A96"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May - Sep</w:t>
            </w:r>
          </w:p>
        </w:tc>
        <w:tc>
          <w:tcPr>
            <w:tcW w:w="1215" w:type="dxa"/>
            <w:shd w:val="clear" w:color="auto" w:fill="auto"/>
            <w:tcMar>
              <w:top w:w="100" w:type="dxa"/>
              <w:left w:w="100" w:type="dxa"/>
              <w:bottom w:w="100" w:type="dxa"/>
              <w:right w:w="100" w:type="dxa"/>
            </w:tcMar>
          </w:tcPr>
          <w:p w14:paraId="20455A45"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Juvenile rearing</w:t>
            </w:r>
          </w:p>
        </w:tc>
        <w:tc>
          <w:tcPr>
            <w:tcW w:w="885" w:type="dxa"/>
            <w:shd w:val="clear" w:color="auto" w:fill="auto"/>
            <w:tcMar>
              <w:top w:w="100" w:type="dxa"/>
              <w:left w:w="100" w:type="dxa"/>
              <w:bottom w:w="100" w:type="dxa"/>
              <w:right w:w="100" w:type="dxa"/>
            </w:tcMar>
          </w:tcPr>
          <w:p w14:paraId="1FA4D160"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740" w:type="dxa"/>
            <w:shd w:val="clear" w:color="auto" w:fill="auto"/>
            <w:tcMar>
              <w:top w:w="100" w:type="dxa"/>
              <w:left w:w="100" w:type="dxa"/>
              <w:bottom w:w="100" w:type="dxa"/>
              <w:right w:w="100" w:type="dxa"/>
            </w:tcMar>
          </w:tcPr>
          <w:p w14:paraId="11010E3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Greater rainfall influences juvenile foraging efficiency and off-channel connectivity</w:t>
            </w:r>
          </w:p>
        </w:tc>
        <w:tc>
          <w:tcPr>
            <w:tcW w:w="2490" w:type="dxa"/>
            <w:shd w:val="clear" w:color="auto" w:fill="auto"/>
            <w:tcMar>
              <w:top w:w="100" w:type="dxa"/>
              <w:left w:w="100" w:type="dxa"/>
              <w:bottom w:w="100" w:type="dxa"/>
              <w:right w:w="100" w:type="dxa"/>
            </w:tcMar>
          </w:tcPr>
          <w:p w14:paraId="708B329D"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Excluded:</w:t>
            </w:r>
            <w:r>
              <w:rPr>
                <w:rFonts w:ascii="Times New Roman" w:eastAsia="Times New Roman" w:hAnsi="Times New Roman" w:cs="Times New Roman"/>
                <w:sz w:val="16"/>
                <w:szCs w:val="16"/>
              </w:rPr>
              <w:t xml:space="preserve"> Did not test a distinct hypothesis compared to Median discharge rear and was excluded for parsimony</w:t>
            </w:r>
          </w:p>
        </w:tc>
        <w:tc>
          <w:tcPr>
            <w:tcW w:w="2115" w:type="dxa"/>
            <w:shd w:val="clear" w:color="auto" w:fill="auto"/>
            <w:tcMar>
              <w:top w:w="100" w:type="dxa"/>
              <w:left w:w="100" w:type="dxa"/>
              <w:bottom w:w="100" w:type="dxa"/>
              <w:right w:w="100" w:type="dxa"/>
            </w:tcMar>
          </w:tcPr>
          <w:p w14:paraId="27219AB0"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Daily precipitation was extracted from DAYMET. Median summer precipitation was calculated as the median of the total watershed daily precipitation values in the summer of the year of juvenile rearing (May through September)</w:t>
            </w:r>
          </w:p>
        </w:tc>
        <w:tc>
          <w:tcPr>
            <w:tcW w:w="2145" w:type="dxa"/>
            <w:shd w:val="clear" w:color="auto" w:fill="auto"/>
            <w:tcMar>
              <w:top w:w="100" w:type="dxa"/>
              <w:left w:w="100" w:type="dxa"/>
              <w:bottom w:w="100" w:type="dxa"/>
              <w:right w:w="100" w:type="dxa"/>
            </w:tcMar>
          </w:tcPr>
          <w:p w14:paraId="4F3809C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Neuswanger</w:t>
            </w:r>
            <w:proofErr w:type="spellEnd"/>
            <w:r>
              <w:rPr>
                <w:rFonts w:ascii="Times New Roman" w:eastAsia="Times New Roman" w:hAnsi="Times New Roman" w:cs="Times New Roman"/>
                <w:sz w:val="16"/>
                <w:szCs w:val="16"/>
              </w:rPr>
              <w:t xml:space="preserve"> et al. 2015;</w:t>
            </w:r>
          </w:p>
          <w:p w14:paraId="33DB3DA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7CDA0CC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Jones et al. 2020</w:t>
            </w:r>
          </w:p>
        </w:tc>
      </w:tr>
      <w:tr w:rsidR="00764C3C" w14:paraId="77B3831B" w14:textId="77777777">
        <w:tc>
          <w:tcPr>
            <w:tcW w:w="1275" w:type="dxa"/>
            <w:shd w:val="clear" w:color="auto" w:fill="auto"/>
            <w:tcMar>
              <w:top w:w="100" w:type="dxa"/>
              <w:left w:w="100" w:type="dxa"/>
              <w:bottom w:w="100" w:type="dxa"/>
              <w:right w:w="100" w:type="dxa"/>
            </w:tcMar>
          </w:tcPr>
          <w:p w14:paraId="29EF2BA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Median daily discharge</w:t>
            </w:r>
          </w:p>
          <w:p w14:paraId="5769F8B6"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i/>
                <w:sz w:val="16"/>
                <w:szCs w:val="16"/>
              </w:rPr>
            </w:pPr>
            <w:r>
              <w:rPr>
                <w:rFonts w:ascii="Times New Roman" w:eastAsia="Times New Roman" w:hAnsi="Times New Roman" w:cs="Times New Roman"/>
                <w:b/>
                <w:sz w:val="16"/>
                <w:szCs w:val="16"/>
              </w:rPr>
              <w:t>(</w:t>
            </w:r>
            <w:r>
              <w:rPr>
                <w:rFonts w:ascii="Times New Roman" w:eastAsia="Times New Roman" w:hAnsi="Times New Roman" w:cs="Times New Roman"/>
                <w:b/>
                <w:i/>
                <w:sz w:val="16"/>
                <w:szCs w:val="16"/>
              </w:rPr>
              <w:t>Median Discharge Rear)</w:t>
            </w:r>
          </w:p>
        </w:tc>
        <w:tc>
          <w:tcPr>
            <w:tcW w:w="1125" w:type="dxa"/>
            <w:shd w:val="clear" w:color="auto" w:fill="auto"/>
            <w:tcMar>
              <w:top w:w="100" w:type="dxa"/>
              <w:left w:w="100" w:type="dxa"/>
              <w:bottom w:w="100" w:type="dxa"/>
              <w:right w:w="100" w:type="dxa"/>
            </w:tcMar>
          </w:tcPr>
          <w:p w14:paraId="1777388F"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May - Sep</w:t>
            </w:r>
          </w:p>
        </w:tc>
        <w:tc>
          <w:tcPr>
            <w:tcW w:w="1215" w:type="dxa"/>
            <w:shd w:val="clear" w:color="auto" w:fill="auto"/>
            <w:tcMar>
              <w:top w:w="100" w:type="dxa"/>
              <w:left w:w="100" w:type="dxa"/>
              <w:bottom w:w="100" w:type="dxa"/>
              <w:right w:w="100" w:type="dxa"/>
            </w:tcMar>
          </w:tcPr>
          <w:p w14:paraId="53C182A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Juvenile rearing</w:t>
            </w:r>
          </w:p>
        </w:tc>
        <w:tc>
          <w:tcPr>
            <w:tcW w:w="885" w:type="dxa"/>
            <w:shd w:val="clear" w:color="auto" w:fill="auto"/>
            <w:tcMar>
              <w:top w:w="100" w:type="dxa"/>
              <w:left w:w="100" w:type="dxa"/>
              <w:bottom w:w="100" w:type="dxa"/>
              <w:right w:w="100" w:type="dxa"/>
            </w:tcMar>
          </w:tcPr>
          <w:p w14:paraId="41BDAC5D"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740" w:type="dxa"/>
            <w:shd w:val="clear" w:color="auto" w:fill="auto"/>
            <w:tcMar>
              <w:top w:w="100" w:type="dxa"/>
              <w:left w:w="100" w:type="dxa"/>
              <w:bottom w:w="100" w:type="dxa"/>
              <w:right w:w="100" w:type="dxa"/>
            </w:tcMar>
          </w:tcPr>
          <w:p w14:paraId="248A3D0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Consistent streamflow influences juvenile foraging efficiency and off-channel connectivity</w:t>
            </w:r>
          </w:p>
        </w:tc>
        <w:tc>
          <w:tcPr>
            <w:tcW w:w="2490" w:type="dxa"/>
            <w:shd w:val="clear" w:color="auto" w:fill="auto"/>
            <w:tcMar>
              <w:top w:w="100" w:type="dxa"/>
              <w:left w:w="100" w:type="dxa"/>
              <w:bottom w:w="100" w:type="dxa"/>
              <w:right w:w="100" w:type="dxa"/>
            </w:tcMar>
          </w:tcPr>
          <w:p w14:paraId="66534BAB"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16"/>
                <w:szCs w:val="16"/>
              </w:rPr>
              <w:t>Streamflow was considered to be a more direct representation of the conditions that lead to reduced foraging efficiency and connectivity than precipitation and snowpack</w:t>
            </w:r>
          </w:p>
        </w:tc>
        <w:tc>
          <w:tcPr>
            <w:tcW w:w="2115" w:type="dxa"/>
            <w:shd w:val="clear" w:color="auto" w:fill="auto"/>
            <w:tcMar>
              <w:top w:w="100" w:type="dxa"/>
              <w:left w:w="100" w:type="dxa"/>
              <w:bottom w:w="100" w:type="dxa"/>
              <w:right w:w="100" w:type="dxa"/>
            </w:tcMar>
          </w:tcPr>
          <w:p w14:paraId="248AC61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Discharge extracted from </w:t>
            </w:r>
            <w:proofErr w:type="spellStart"/>
            <w:r>
              <w:rPr>
                <w:rFonts w:ascii="Times New Roman" w:eastAsia="Times New Roman" w:hAnsi="Times New Roman" w:cs="Times New Roman"/>
                <w:sz w:val="16"/>
                <w:szCs w:val="16"/>
              </w:rPr>
              <w:t>GloFAS</w:t>
            </w:r>
            <w:proofErr w:type="spellEnd"/>
            <w:r>
              <w:rPr>
                <w:rFonts w:ascii="Times New Roman" w:eastAsia="Times New Roman" w:hAnsi="Times New Roman" w:cs="Times New Roman"/>
                <w:sz w:val="16"/>
                <w:szCs w:val="16"/>
              </w:rPr>
              <w:t xml:space="preserve">.  Summer streamflow was calculated as the annual median of mean daily </w:t>
            </w:r>
            <w:proofErr w:type="spellStart"/>
            <w:r>
              <w:rPr>
                <w:rFonts w:ascii="Times New Roman" w:eastAsia="Times New Roman" w:hAnsi="Times New Roman" w:cs="Times New Roman"/>
                <w:sz w:val="16"/>
                <w:szCs w:val="16"/>
              </w:rPr>
              <w:t>streamflows</w:t>
            </w:r>
            <w:proofErr w:type="spellEnd"/>
            <w:r>
              <w:rPr>
                <w:rFonts w:ascii="Times New Roman" w:eastAsia="Times New Roman" w:hAnsi="Times New Roman" w:cs="Times New Roman"/>
                <w:sz w:val="16"/>
                <w:szCs w:val="16"/>
              </w:rPr>
              <w:t xml:space="preserve"> in the summer of juvenile rearing (May through September)</w:t>
            </w:r>
          </w:p>
        </w:tc>
        <w:tc>
          <w:tcPr>
            <w:tcW w:w="2145" w:type="dxa"/>
            <w:shd w:val="clear" w:color="auto" w:fill="auto"/>
            <w:tcMar>
              <w:top w:w="100" w:type="dxa"/>
              <w:left w:w="100" w:type="dxa"/>
              <w:bottom w:w="100" w:type="dxa"/>
              <w:right w:w="100" w:type="dxa"/>
            </w:tcMar>
          </w:tcPr>
          <w:p w14:paraId="7ADD9067" w14:textId="77777777" w:rsidR="00764C3C"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Neuswanger</w:t>
            </w:r>
            <w:proofErr w:type="spellEnd"/>
            <w:r>
              <w:rPr>
                <w:rFonts w:ascii="Times New Roman" w:eastAsia="Times New Roman" w:hAnsi="Times New Roman" w:cs="Times New Roman"/>
                <w:sz w:val="16"/>
                <w:szCs w:val="16"/>
              </w:rPr>
              <w:t xml:space="preserve"> et al. 2015;</w:t>
            </w:r>
          </w:p>
          <w:p w14:paraId="20F9C6E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294FDBE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Jones et al. 2020</w:t>
            </w:r>
          </w:p>
        </w:tc>
      </w:tr>
      <w:tr w:rsidR="00764C3C" w14:paraId="1EFC750D" w14:textId="77777777">
        <w:tc>
          <w:tcPr>
            <w:tcW w:w="1275" w:type="dxa"/>
            <w:shd w:val="clear" w:color="auto" w:fill="auto"/>
            <w:tcMar>
              <w:top w:w="100" w:type="dxa"/>
              <w:left w:w="100" w:type="dxa"/>
              <w:bottom w:w="100" w:type="dxa"/>
              <w:right w:w="100" w:type="dxa"/>
            </w:tcMar>
          </w:tcPr>
          <w:p w14:paraId="3CB9956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Temperature during juvenile growth</w:t>
            </w:r>
          </w:p>
          <w:p w14:paraId="36A4536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(Cum. Degree Days Rear)</w:t>
            </w:r>
          </w:p>
        </w:tc>
        <w:tc>
          <w:tcPr>
            <w:tcW w:w="1125" w:type="dxa"/>
            <w:shd w:val="clear" w:color="auto" w:fill="auto"/>
            <w:tcMar>
              <w:top w:w="100" w:type="dxa"/>
              <w:left w:w="100" w:type="dxa"/>
              <w:bottom w:w="100" w:type="dxa"/>
              <w:right w:w="100" w:type="dxa"/>
            </w:tcMar>
          </w:tcPr>
          <w:p w14:paraId="591F590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May-Sep</w:t>
            </w:r>
          </w:p>
        </w:tc>
        <w:tc>
          <w:tcPr>
            <w:tcW w:w="1215" w:type="dxa"/>
            <w:shd w:val="clear" w:color="auto" w:fill="auto"/>
            <w:tcMar>
              <w:top w:w="100" w:type="dxa"/>
              <w:left w:w="100" w:type="dxa"/>
              <w:bottom w:w="100" w:type="dxa"/>
              <w:right w:w="100" w:type="dxa"/>
            </w:tcMar>
          </w:tcPr>
          <w:p w14:paraId="22A627A6"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Juvenile rearing</w:t>
            </w:r>
          </w:p>
        </w:tc>
        <w:tc>
          <w:tcPr>
            <w:tcW w:w="885" w:type="dxa"/>
            <w:shd w:val="clear" w:color="auto" w:fill="auto"/>
            <w:tcMar>
              <w:top w:w="100" w:type="dxa"/>
              <w:left w:w="100" w:type="dxa"/>
              <w:bottom w:w="100" w:type="dxa"/>
              <w:right w:w="100" w:type="dxa"/>
            </w:tcMar>
          </w:tcPr>
          <w:p w14:paraId="5B4BCC31"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+1</w:t>
            </w:r>
          </w:p>
        </w:tc>
        <w:tc>
          <w:tcPr>
            <w:tcW w:w="1740" w:type="dxa"/>
            <w:shd w:val="clear" w:color="auto" w:fill="auto"/>
            <w:tcMar>
              <w:top w:w="100" w:type="dxa"/>
              <w:left w:w="100" w:type="dxa"/>
              <w:bottom w:w="100" w:type="dxa"/>
              <w:right w:w="100" w:type="dxa"/>
            </w:tcMar>
          </w:tcPr>
          <w:p w14:paraId="05E5592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Temperature influences juvenile growth potential</w:t>
            </w:r>
          </w:p>
        </w:tc>
        <w:tc>
          <w:tcPr>
            <w:tcW w:w="2490" w:type="dxa"/>
            <w:shd w:val="clear" w:color="auto" w:fill="auto"/>
            <w:tcMar>
              <w:top w:w="100" w:type="dxa"/>
              <w:left w:w="100" w:type="dxa"/>
              <w:bottom w:w="100" w:type="dxa"/>
              <w:right w:w="100" w:type="dxa"/>
            </w:tcMar>
          </w:tcPr>
          <w:p w14:paraId="4A9B0A5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Was only moderately correlated with one other covariate and was testing a distinct hypothesis</w:t>
            </w:r>
          </w:p>
        </w:tc>
        <w:tc>
          <w:tcPr>
            <w:tcW w:w="2115" w:type="dxa"/>
            <w:shd w:val="clear" w:color="auto" w:fill="auto"/>
            <w:tcMar>
              <w:top w:w="100" w:type="dxa"/>
              <w:left w:w="100" w:type="dxa"/>
              <w:bottom w:w="100" w:type="dxa"/>
              <w:right w:w="100" w:type="dxa"/>
            </w:tcMar>
          </w:tcPr>
          <w:p w14:paraId="38E849C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Cumulative degree days, base temperature of 0°C, during the summer growing season (May - September)</w:t>
            </w:r>
          </w:p>
        </w:tc>
        <w:tc>
          <w:tcPr>
            <w:tcW w:w="2145" w:type="dxa"/>
            <w:shd w:val="clear" w:color="auto" w:fill="auto"/>
            <w:tcMar>
              <w:top w:w="100" w:type="dxa"/>
              <w:left w:w="100" w:type="dxa"/>
              <w:bottom w:w="100" w:type="dxa"/>
              <w:right w:w="100" w:type="dxa"/>
            </w:tcMar>
          </w:tcPr>
          <w:p w14:paraId="42641F0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Murdoch et al. 2023;</w:t>
            </w:r>
          </w:p>
          <w:p w14:paraId="16073C6B"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Edwards et al. 2023</w:t>
            </w:r>
          </w:p>
          <w:p w14:paraId="2EA5856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Honsey</w:t>
            </w:r>
            <w:proofErr w:type="spellEnd"/>
            <w:r>
              <w:rPr>
                <w:rFonts w:ascii="Times New Roman" w:eastAsia="Times New Roman" w:hAnsi="Times New Roman" w:cs="Times New Roman"/>
                <w:sz w:val="16"/>
                <w:szCs w:val="16"/>
              </w:rPr>
              <w:t xml:space="preserve"> et al. 2023</w:t>
            </w:r>
          </w:p>
        </w:tc>
      </w:tr>
      <w:tr w:rsidR="00764C3C" w14:paraId="39CC6B50" w14:textId="77777777">
        <w:tc>
          <w:tcPr>
            <w:tcW w:w="1275" w:type="dxa"/>
            <w:shd w:val="clear" w:color="auto" w:fill="auto"/>
            <w:tcMar>
              <w:top w:w="100" w:type="dxa"/>
              <w:left w:w="100" w:type="dxa"/>
              <w:bottom w:w="100" w:type="dxa"/>
              <w:right w:w="100" w:type="dxa"/>
            </w:tcMar>
          </w:tcPr>
          <w:p w14:paraId="56232E0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River ice breakup timing</w:t>
            </w:r>
          </w:p>
          <w:p w14:paraId="1EA9356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i/>
                <w:sz w:val="16"/>
                <w:szCs w:val="16"/>
              </w:rPr>
            </w:pPr>
            <w:r>
              <w:rPr>
                <w:rFonts w:ascii="Times New Roman" w:eastAsia="Times New Roman" w:hAnsi="Times New Roman" w:cs="Times New Roman"/>
                <w:b/>
                <w:sz w:val="16"/>
                <w:szCs w:val="16"/>
              </w:rPr>
              <w:t>(</w:t>
            </w:r>
            <w:r>
              <w:rPr>
                <w:rFonts w:ascii="Times New Roman" w:eastAsia="Times New Roman" w:hAnsi="Times New Roman" w:cs="Times New Roman"/>
                <w:b/>
                <w:i/>
                <w:sz w:val="16"/>
                <w:szCs w:val="16"/>
              </w:rPr>
              <w:t>River Ice Breakup)</w:t>
            </w:r>
          </w:p>
        </w:tc>
        <w:tc>
          <w:tcPr>
            <w:tcW w:w="1125" w:type="dxa"/>
            <w:shd w:val="clear" w:color="auto" w:fill="auto"/>
            <w:tcMar>
              <w:top w:w="100" w:type="dxa"/>
              <w:left w:w="100" w:type="dxa"/>
              <w:bottom w:w="100" w:type="dxa"/>
              <w:right w:w="100" w:type="dxa"/>
            </w:tcMar>
          </w:tcPr>
          <w:p w14:paraId="5C739EF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Day of year</w:t>
            </w:r>
          </w:p>
        </w:tc>
        <w:tc>
          <w:tcPr>
            <w:tcW w:w="1215" w:type="dxa"/>
            <w:shd w:val="clear" w:color="auto" w:fill="auto"/>
            <w:tcMar>
              <w:top w:w="100" w:type="dxa"/>
              <w:left w:w="100" w:type="dxa"/>
              <w:bottom w:w="100" w:type="dxa"/>
              <w:right w:w="100" w:type="dxa"/>
            </w:tcMar>
          </w:tcPr>
          <w:p w14:paraId="5AA65A0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Smolt outmigration</w:t>
            </w:r>
          </w:p>
        </w:tc>
        <w:tc>
          <w:tcPr>
            <w:tcW w:w="885" w:type="dxa"/>
            <w:shd w:val="clear" w:color="auto" w:fill="auto"/>
            <w:tcMar>
              <w:top w:w="100" w:type="dxa"/>
              <w:left w:w="100" w:type="dxa"/>
              <w:bottom w:w="100" w:type="dxa"/>
              <w:right w:w="100" w:type="dxa"/>
            </w:tcMar>
          </w:tcPr>
          <w:p w14:paraId="3AD962E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40B47BB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Later ice breakup prevents optimal timing of migration and reduces survival through more violent break up events</w:t>
            </w:r>
          </w:p>
        </w:tc>
        <w:tc>
          <w:tcPr>
            <w:tcW w:w="2490" w:type="dxa"/>
            <w:shd w:val="clear" w:color="auto" w:fill="auto"/>
            <w:tcMar>
              <w:top w:w="100" w:type="dxa"/>
              <w:left w:w="100" w:type="dxa"/>
              <w:bottom w:w="100" w:type="dxa"/>
              <w:right w:w="100" w:type="dxa"/>
            </w:tcMar>
          </w:tcPr>
          <w:p w14:paraId="66FA9A48"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Was uncorrelated with other covariates and was considered distinct in the hypothesis it was testing</w:t>
            </w:r>
          </w:p>
        </w:tc>
        <w:tc>
          <w:tcPr>
            <w:tcW w:w="2115" w:type="dxa"/>
            <w:shd w:val="clear" w:color="auto" w:fill="auto"/>
            <w:tcMar>
              <w:top w:w="100" w:type="dxa"/>
              <w:left w:w="100" w:type="dxa"/>
              <w:bottom w:w="100" w:type="dxa"/>
              <w:right w:w="100" w:type="dxa"/>
            </w:tcMar>
          </w:tcPr>
          <w:p w14:paraId="36FD999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Date of river ice breakup in mainstem Yukon and mainstem Kuskokwim from Arp and Cherry (2022)</w:t>
            </w:r>
          </w:p>
        </w:tc>
        <w:tc>
          <w:tcPr>
            <w:tcW w:w="2145" w:type="dxa"/>
            <w:shd w:val="clear" w:color="auto" w:fill="auto"/>
            <w:tcMar>
              <w:top w:w="100" w:type="dxa"/>
              <w:left w:w="100" w:type="dxa"/>
              <w:bottom w:w="100" w:type="dxa"/>
              <w:right w:w="100" w:type="dxa"/>
            </w:tcMar>
          </w:tcPr>
          <w:p w14:paraId="39FA231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4C216FD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Ohlberger</w:t>
            </w:r>
            <w:proofErr w:type="spellEnd"/>
            <w:r>
              <w:rPr>
                <w:rFonts w:ascii="Times New Roman" w:eastAsia="Times New Roman" w:hAnsi="Times New Roman" w:cs="Times New Roman"/>
                <w:sz w:val="16"/>
                <w:szCs w:val="16"/>
              </w:rPr>
              <w:t xml:space="preserve"> et al. 2016</w:t>
            </w:r>
          </w:p>
        </w:tc>
      </w:tr>
      <w:tr w:rsidR="00764C3C" w14:paraId="548BAB8A" w14:textId="77777777">
        <w:trPr>
          <w:trHeight w:val="1273"/>
        </w:trPr>
        <w:tc>
          <w:tcPr>
            <w:tcW w:w="1275" w:type="dxa"/>
            <w:shd w:val="clear" w:color="auto" w:fill="auto"/>
            <w:tcMar>
              <w:top w:w="100" w:type="dxa"/>
              <w:left w:w="100" w:type="dxa"/>
              <w:bottom w:w="100" w:type="dxa"/>
              <w:right w:w="100" w:type="dxa"/>
            </w:tcMar>
          </w:tcPr>
          <w:p w14:paraId="723DBE9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Winter sea ice concentration</w:t>
            </w:r>
          </w:p>
          <w:p w14:paraId="45C5A19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(Sea Ice Cover)</w:t>
            </w:r>
          </w:p>
        </w:tc>
        <w:tc>
          <w:tcPr>
            <w:tcW w:w="1125" w:type="dxa"/>
            <w:shd w:val="clear" w:color="auto" w:fill="auto"/>
            <w:tcMar>
              <w:top w:w="100" w:type="dxa"/>
              <w:left w:w="100" w:type="dxa"/>
              <w:bottom w:w="100" w:type="dxa"/>
              <w:right w:w="100" w:type="dxa"/>
            </w:tcMar>
          </w:tcPr>
          <w:p w14:paraId="49D4E59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January 1 - March 15</w:t>
            </w:r>
          </w:p>
        </w:tc>
        <w:tc>
          <w:tcPr>
            <w:tcW w:w="1215" w:type="dxa"/>
            <w:shd w:val="clear" w:color="auto" w:fill="auto"/>
            <w:tcMar>
              <w:top w:w="100" w:type="dxa"/>
              <w:left w:w="100" w:type="dxa"/>
              <w:bottom w:w="100" w:type="dxa"/>
              <w:right w:w="100" w:type="dxa"/>
            </w:tcMar>
          </w:tcPr>
          <w:p w14:paraId="077798A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1227581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0A6B510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Winter sea ice conditions and timing of sea ice retreat impact prey quality and / or ocean entry</w:t>
            </w:r>
          </w:p>
        </w:tc>
        <w:tc>
          <w:tcPr>
            <w:tcW w:w="2490" w:type="dxa"/>
            <w:shd w:val="clear" w:color="auto" w:fill="auto"/>
            <w:tcMar>
              <w:top w:w="100" w:type="dxa"/>
              <w:left w:w="100" w:type="dxa"/>
              <w:bottom w:w="100" w:type="dxa"/>
              <w:right w:w="100" w:type="dxa"/>
            </w:tcMar>
          </w:tcPr>
          <w:p w14:paraId="520F8DB8"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Sea ice cover and sea ice retreat were testing the same hypothesis. Sea ice retreat was more directly testing the hypothesis but data was 0 inflated.</w:t>
            </w:r>
          </w:p>
        </w:tc>
        <w:tc>
          <w:tcPr>
            <w:tcW w:w="2115" w:type="dxa"/>
            <w:shd w:val="clear" w:color="auto" w:fill="auto"/>
            <w:tcMar>
              <w:top w:w="100" w:type="dxa"/>
              <w:left w:w="100" w:type="dxa"/>
              <w:bottom w:w="100" w:type="dxa"/>
              <w:right w:w="100" w:type="dxa"/>
            </w:tcMar>
          </w:tcPr>
          <w:p w14:paraId="39BCBD7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Average ice concentration in a 2 degree by </w:t>
            </w:r>
            <w:proofErr w:type="gramStart"/>
            <w:r>
              <w:rPr>
                <w:rFonts w:ascii="Times New Roman" w:eastAsia="Times New Roman" w:hAnsi="Times New Roman" w:cs="Times New Roman"/>
                <w:sz w:val="16"/>
                <w:szCs w:val="16"/>
              </w:rPr>
              <w:t>2 degree</w:t>
            </w:r>
            <w:proofErr w:type="gramEnd"/>
            <w:r>
              <w:rPr>
                <w:rFonts w:ascii="Times New Roman" w:eastAsia="Times New Roman" w:hAnsi="Times New Roman" w:cs="Times New Roman"/>
                <w:sz w:val="16"/>
                <w:szCs w:val="16"/>
              </w:rPr>
              <w:t xml:space="preserve"> box (56°N-58°N, 163°W-165°W) from January 1 to March 31 from Bering Climate Data (Hunt et al. 2011)</w:t>
            </w:r>
          </w:p>
        </w:tc>
        <w:tc>
          <w:tcPr>
            <w:tcW w:w="2145" w:type="dxa"/>
            <w:shd w:val="clear" w:color="auto" w:fill="auto"/>
            <w:tcMar>
              <w:top w:w="100" w:type="dxa"/>
              <w:left w:w="100" w:type="dxa"/>
              <w:bottom w:w="100" w:type="dxa"/>
              <w:right w:w="100" w:type="dxa"/>
            </w:tcMar>
          </w:tcPr>
          <w:p w14:paraId="18BC3341"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0706F59F"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Murphy et al. 2021;</w:t>
            </w:r>
          </w:p>
          <w:p w14:paraId="3109804C"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Bradford et al. 2008</w:t>
            </w:r>
          </w:p>
        </w:tc>
      </w:tr>
      <w:tr w:rsidR="00764C3C" w14:paraId="2116DD42" w14:textId="77777777">
        <w:tc>
          <w:tcPr>
            <w:tcW w:w="1275" w:type="dxa"/>
            <w:shd w:val="clear" w:color="auto" w:fill="auto"/>
            <w:tcMar>
              <w:top w:w="100" w:type="dxa"/>
              <w:left w:w="100" w:type="dxa"/>
              <w:bottom w:w="100" w:type="dxa"/>
              <w:right w:w="100" w:type="dxa"/>
            </w:tcMar>
          </w:tcPr>
          <w:p w14:paraId="0D40B55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Timing of sea ice retreat </w:t>
            </w:r>
          </w:p>
          <w:p w14:paraId="067A574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(Sea Ice Retreat)</w:t>
            </w:r>
          </w:p>
        </w:tc>
        <w:tc>
          <w:tcPr>
            <w:tcW w:w="1125" w:type="dxa"/>
            <w:shd w:val="clear" w:color="auto" w:fill="auto"/>
            <w:tcMar>
              <w:top w:w="100" w:type="dxa"/>
              <w:left w:w="100" w:type="dxa"/>
              <w:bottom w:w="100" w:type="dxa"/>
              <w:right w:w="100" w:type="dxa"/>
            </w:tcMar>
          </w:tcPr>
          <w:p w14:paraId="1E73E66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Number of days after March 15</w:t>
            </w:r>
          </w:p>
        </w:tc>
        <w:tc>
          <w:tcPr>
            <w:tcW w:w="1215" w:type="dxa"/>
            <w:shd w:val="clear" w:color="auto" w:fill="auto"/>
            <w:tcMar>
              <w:top w:w="100" w:type="dxa"/>
              <w:left w:w="100" w:type="dxa"/>
              <w:bottom w:w="100" w:type="dxa"/>
              <w:right w:w="100" w:type="dxa"/>
            </w:tcMar>
          </w:tcPr>
          <w:p w14:paraId="5F5A2D6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218C55D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1FC5939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Winter sea ice conditions and timing of sea ice retreat impact prey quality and / or ocean entry</w:t>
            </w:r>
          </w:p>
        </w:tc>
        <w:tc>
          <w:tcPr>
            <w:tcW w:w="2490" w:type="dxa"/>
            <w:shd w:val="clear" w:color="auto" w:fill="auto"/>
            <w:tcMar>
              <w:top w:w="100" w:type="dxa"/>
              <w:left w:w="100" w:type="dxa"/>
              <w:bottom w:w="100" w:type="dxa"/>
              <w:right w:w="100" w:type="dxa"/>
            </w:tcMar>
          </w:tcPr>
          <w:p w14:paraId="79BAC437"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t xml:space="preserve">Excluded: </w:t>
            </w:r>
            <w:r>
              <w:rPr>
                <w:rFonts w:ascii="Times New Roman" w:eastAsia="Times New Roman" w:hAnsi="Times New Roman" w:cs="Times New Roman"/>
                <w:sz w:val="16"/>
                <w:szCs w:val="16"/>
              </w:rPr>
              <w:t>Sea ice cover and sea ice retreat were testing the same hypothesis. Sea ice retreat was more directly testing the hypothesis but data was 0 inflated and thus omitted</w:t>
            </w:r>
          </w:p>
        </w:tc>
        <w:tc>
          <w:tcPr>
            <w:tcW w:w="2115" w:type="dxa"/>
            <w:shd w:val="clear" w:color="auto" w:fill="auto"/>
            <w:tcMar>
              <w:top w:w="100" w:type="dxa"/>
              <w:left w:w="100" w:type="dxa"/>
              <w:bottom w:w="100" w:type="dxa"/>
              <w:right w:w="100" w:type="dxa"/>
            </w:tcMar>
          </w:tcPr>
          <w:p w14:paraId="0D066812"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Bering sea ice retreat index. Number of days after 15 of March when the sea ice covers 10% of the 2 </w:t>
            </w:r>
            <w:proofErr w:type="gramStart"/>
            <w:r>
              <w:rPr>
                <w:rFonts w:ascii="Times New Roman" w:eastAsia="Times New Roman" w:hAnsi="Times New Roman" w:cs="Times New Roman"/>
                <w:sz w:val="16"/>
                <w:szCs w:val="16"/>
              </w:rPr>
              <w:t>degree</w:t>
            </w:r>
            <w:proofErr w:type="gramEnd"/>
            <w:r>
              <w:rPr>
                <w:rFonts w:ascii="Times New Roman" w:eastAsia="Times New Roman" w:hAnsi="Times New Roman" w:cs="Times New Roman"/>
                <w:sz w:val="16"/>
                <w:szCs w:val="16"/>
              </w:rPr>
              <w:t xml:space="preserve"> by 2 degree box (56N-58N and 163W-165W) in the southeast from Bering Sea Bering Climate Data (Hunt et al. 2011)</w:t>
            </w:r>
          </w:p>
        </w:tc>
        <w:tc>
          <w:tcPr>
            <w:tcW w:w="2145" w:type="dxa"/>
            <w:shd w:val="clear" w:color="auto" w:fill="auto"/>
            <w:tcMar>
              <w:top w:w="100" w:type="dxa"/>
              <w:left w:w="100" w:type="dxa"/>
              <w:bottom w:w="100" w:type="dxa"/>
              <w:right w:w="100" w:type="dxa"/>
            </w:tcMar>
          </w:tcPr>
          <w:p w14:paraId="49D3383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47200F8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Murphy et al. 2021;</w:t>
            </w:r>
          </w:p>
          <w:p w14:paraId="3400E325"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Bradford et al. 2008</w:t>
            </w:r>
          </w:p>
        </w:tc>
      </w:tr>
      <w:tr w:rsidR="00764C3C" w14:paraId="32E5C43B" w14:textId="77777777">
        <w:trPr>
          <w:trHeight w:val="2765"/>
        </w:trPr>
        <w:tc>
          <w:tcPr>
            <w:tcW w:w="1275" w:type="dxa"/>
            <w:shd w:val="clear" w:color="auto" w:fill="auto"/>
            <w:tcMar>
              <w:top w:w="100" w:type="dxa"/>
              <w:left w:w="100" w:type="dxa"/>
              <w:bottom w:w="100" w:type="dxa"/>
              <w:right w:w="100" w:type="dxa"/>
            </w:tcMar>
          </w:tcPr>
          <w:p w14:paraId="0532E627" w14:textId="77777777" w:rsidR="00764C3C"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Summer SST (Summer SST NCEP)</w:t>
            </w:r>
          </w:p>
        </w:tc>
        <w:tc>
          <w:tcPr>
            <w:tcW w:w="1125" w:type="dxa"/>
            <w:shd w:val="clear" w:color="auto" w:fill="auto"/>
            <w:tcMar>
              <w:top w:w="100" w:type="dxa"/>
              <w:left w:w="100" w:type="dxa"/>
              <w:bottom w:w="100" w:type="dxa"/>
              <w:right w:w="100" w:type="dxa"/>
            </w:tcMar>
          </w:tcPr>
          <w:p w14:paraId="0CB409F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Jun-Aug</w:t>
            </w:r>
          </w:p>
        </w:tc>
        <w:tc>
          <w:tcPr>
            <w:tcW w:w="1215" w:type="dxa"/>
            <w:shd w:val="clear" w:color="auto" w:fill="auto"/>
            <w:tcMar>
              <w:top w:w="100" w:type="dxa"/>
              <w:left w:w="100" w:type="dxa"/>
              <w:bottom w:w="100" w:type="dxa"/>
              <w:right w:w="100" w:type="dxa"/>
            </w:tcMar>
          </w:tcPr>
          <w:p w14:paraId="71EFDBA4"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19CA0D4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776C297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Sea surface temperature influences availability and / or quality increasing early marine growth or survival</w:t>
            </w:r>
          </w:p>
        </w:tc>
        <w:tc>
          <w:tcPr>
            <w:tcW w:w="2490" w:type="dxa"/>
            <w:shd w:val="clear" w:color="auto" w:fill="auto"/>
            <w:tcMar>
              <w:top w:w="100" w:type="dxa"/>
              <w:left w:w="100" w:type="dxa"/>
              <w:bottom w:w="100" w:type="dxa"/>
              <w:right w:w="100" w:type="dxa"/>
            </w:tcMar>
          </w:tcPr>
          <w:p w14:paraId="0B7ECD4A"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Dataset overlapped with the entire temporal scope of Chinook salmon data and was only moderately correlated with u-wind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 xml:space="preserve"> = 0.30) and was used in previous studies (</w:t>
            </w:r>
            <w:proofErr w:type="spellStart"/>
            <w:r>
              <w:rPr>
                <w:rFonts w:ascii="Times New Roman" w:eastAsia="Times New Roman" w:hAnsi="Times New Roman" w:cs="Times New Roman"/>
                <w:sz w:val="16"/>
                <w:szCs w:val="16"/>
              </w:rPr>
              <w:t>Yasumiishi</w:t>
            </w:r>
            <w:proofErr w:type="spellEnd"/>
            <w:r>
              <w:rPr>
                <w:rFonts w:ascii="Times New Roman" w:eastAsia="Times New Roman" w:hAnsi="Times New Roman" w:cs="Times New Roman"/>
                <w:sz w:val="16"/>
                <w:szCs w:val="16"/>
              </w:rPr>
              <w:t xml:space="preserve"> et al. 2020b)</w:t>
            </w:r>
          </w:p>
        </w:tc>
        <w:tc>
          <w:tcPr>
            <w:tcW w:w="2115" w:type="dxa"/>
            <w:shd w:val="clear" w:color="auto" w:fill="auto"/>
            <w:tcMar>
              <w:top w:w="100" w:type="dxa"/>
              <w:left w:w="100" w:type="dxa"/>
              <w:bottom w:w="100" w:type="dxa"/>
              <w:right w:w="100" w:type="dxa"/>
            </w:tcMar>
          </w:tcPr>
          <w:p w14:paraId="1A963F5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Mean monthly sea surface temperature from NCEP/NCAR reanalysis data (</w:t>
            </w:r>
            <w:proofErr w:type="spellStart"/>
            <w:r>
              <w:rPr>
                <w:rFonts w:ascii="Times New Roman" w:eastAsia="Times New Roman" w:hAnsi="Times New Roman" w:cs="Times New Roman"/>
                <w:sz w:val="16"/>
                <w:szCs w:val="16"/>
              </w:rPr>
              <w:t>Kalnay</w:t>
            </w:r>
            <w:proofErr w:type="spellEnd"/>
            <w:r>
              <w:rPr>
                <w:rFonts w:ascii="Times New Roman" w:eastAsia="Times New Roman" w:hAnsi="Times New Roman" w:cs="Times New Roman"/>
                <w:sz w:val="16"/>
                <w:szCs w:val="16"/>
              </w:rPr>
              <w:t xml:space="preserve"> et al. 1996). The northeastern Bering Sea (60.1°N - 65°N and 165°W - 172.5°W) was used to represent the conditions for Yukon origin juveniles and the southeastern Bering Sea (67°N - 60°N and 162°W-172.5°W) was used to represent conditions for Kuskokwim origin juveniles. See Myers et al. (2010) and Larson et al. (2013) for distribution details. </w:t>
            </w:r>
          </w:p>
        </w:tc>
        <w:tc>
          <w:tcPr>
            <w:tcW w:w="2145" w:type="dxa"/>
            <w:shd w:val="clear" w:color="auto" w:fill="auto"/>
            <w:tcMar>
              <w:top w:w="100" w:type="dxa"/>
              <w:left w:w="100" w:type="dxa"/>
              <w:bottom w:w="100" w:type="dxa"/>
              <w:right w:w="100" w:type="dxa"/>
            </w:tcMar>
          </w:tcPr>
          <w:p w14:paraId="1107B915"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 Garcia and Sewall 2019; Murphy et al. 2021;</w:t>
            </w:r>
          </w:p>
          <w:p w14:paraId="70540603" w14:textId="77777777" w:rsidR="00764C3C"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Yasummiishi</w:t>
            </w:r>
            <w:proofErr w:type="spellEnd"/>
            <w:r>
              <w:rPr>
                <w:rFonts w:ascii="Times New Roman" w:eastAsia="Times New Roman" w:hAnsi="Times New Roman" w:cs="Times New Roman"/>
                <w:sz w:val="16"/>
                <w:szCs w:val="16"/>
              </w:rPr>
              <w:t xml:space="preserve"> et al. 2021;</w:t>
            </w:r>
          </w:p>
          <w:p w14:paraId="62778172"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Siegel et al. 2017; </w:t>
            </w:r>
          </w:p>
          <w:p w14:paraId="1DADE2E2"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Howard et al. 2019</w:t>
            </w:r>
          </w:p>
        </w:tc>
      </w:tr>
      <w:tr w:rsidR="00764C3C" w14:paraId="1F8ED0A1" w14:textId="77777777">
        <w:tc>
          <w:tcPr>
            <w:tcW w:w="1275" w:type="dxa"/>
            <w:shd w:val="clear" w:color="auto" w:fill="auto"/>
            <w:tcMar>
              <w:top w:w="100" w:type="dxa"/>
              <w:left w:w="100" w:type="dxa"/>
              <w:bottom w:w="100" w:type="dxa"/>
              <w:right w:w="100" w:type="dxa"/>
            </w:tcMar>
          </w:tcPr>
          <w:p w14:paraId="33A5D3E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Summer SST</w:t>
            </w:r>
          </w:p>
          <w:p w14:paraId="7BBE9E1A"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(Summer</w:t>
            </w:r>
          </w:p>
          <w:p w14:paraId="5AC4483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SST)</w:t>
            </w:r>
          </w:p>
        </w:tc>
        <w:tc>
          <w:tcPr>
            <w:tcW w:w="1125" w:type="dxa"/>
            <w:shd w:val="clear" w:color="auto" w:fill="auto"/>
            <w:tcMar>
              <w:top w:w="100" w:type="dxa"/>
              <w:left w:w="100" w:type="dxa"/>
              <w:bottom w:w="100" w:type="dxa"/>
              <w:right w:w="100" w:type="dxa"/>
            </w:tcMar>
          </w:tcPr>
          <w:p w14:paraId="3712B70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Jun-Aug</w:t>
            </w:r>
          </w:p>
        </w:tc>
        <w:tc>
          <w:tcPr>
            <w:tcW w:w="1215" w:type="dxa"/>
            <w:shd w:val="clear" w:color="auto" w:fill="auto"/>
            <w:tcMar>
              <w:top w:w="100" w:type="dxa"/>
              <w:left w:w="100" w:type="dxa"/>
              <w:bottom w:w="100" w:type="dxa"/>
              <w:right w:w="100" w:type="dxa"/>
            </w:tcMar>
          </w:tcPr>
          <w:p w14:paraId="6403591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6F7E666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5F2B787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Sea surface temperature influences availability and / or quality increasing early marine growth or survival</w:t>
            </w:r>
          </w:p>
        </w:tc>
        <w:tc>
          <w:tcPr>
            <w:tcW w:w="2490" w:type="dxa"/>
            <w:shd w:val="clear" w:color="auto" w:fill="auto"/>
            <w:tcMar>
              <w:top w:w="100" w:type="dxa"/>
              <w:left w:w="100" w:type="dxa"/>
              <w:bottom w:w="100" w:type="dxa"/>
              <w:right w:w="100" w:type="dxa"/>
            </w:tcMar>
          </w:tcPr>
          <w:p w14:paraId="21B8B75C" w14:textId="77777777" w:rsidR="00764C3C" w:rsidRDefault="00000000">
            <w:pPr>
              <w:widowControl w:val="0"/>
              <w:jc w:val="center"/>
              <w:rPr>
                <w:rFonts w:ascii="Times New Roman" w:eastAsia="Times New Roman" w:hAnsi="Times New Roman" w:cs="Times New Roman"/>
                <w:b/>
                <w:sz w:val="16"/>
                <w:szCs w:val="16"/>
              </w:rPr>
            </w:pPr>
            <w:r>
              <w:rPr>
                <w:rFonts w:ascii="Times New Roman" w:eastAsia="Times New Roman" w:hAnsi="Times New Roman" w:cs="Times New Roman"/>
                <w:i/>
                <w:sz w:val="16"/>
                <w:szCs w:val="16"/>
              </w:rPr>
              <w:t xml:space="preserve">Excluded: </w:t>
            </w:r>
            <w:r>
              <w:rPr>
                <w:rFonts w:ascii="Times New Roman" w:eastAsia="Times New Roman" w:hAnsi="Times New Roman" w:cs="Times New Roman"/>
                <w:sz w:val="16"/>
                <w:szCs w:val="16"/>
              </w:rPr>
              <w:t>Dataset begins in 1985 and would require the omitting up to 3 years of data for some populations in the Kuskokwim. Dataset was also moderately correlated with both winter SST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 xml:space="preserve"> = 0.59) and sea ice cover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 xml:space="preserve"> = 0.55) and inclusion led to multiple variance inflation factors greater </w:t>
            </w:r>
            <w:r>
              <w:rPr>
                <w:rFonts w:ascii="Times New Roman" w:eastAsia="Times New Roman" w:hAnsi="Times New Roman" w:cs="Times New Roman"/>
                <w:sz w:val="16"/>
                <w:szCs w:val="16"/>
              </w:rPr>
              <w:lastRenderedPageBreak/>
              <w:t>than 3</w:t>
            </w:r>
          </w:p>
        </w:tc>
        <w:tc>
          <w:tcPr>
            <w:tcW w:w="2115" w:type="dxa"/>
            <w:shd w:val="clear" w:color="auto" w:fill="auto"/>
            <w:tcMar>
              <w:top w:w="100" w:type="dxa"/>
              <w:left w:w="100" w:type="dxa"/>
              <w:bottom w:w="100" w:type="dxa"/>
              <w:right w:w="100" w:type="dxa"/>
            </w:tcMar>
          </w:tcPr>
          <w:p w14:paraId="465F0742"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 xml:space="preserve">Seasonal mean (Jun-Aug) SST in the northern Bering </w:t>
            </w:r>
            <w:proofErr w:type="gramStart"/>
            <w:r>
              <w:rPr>
                <w:rFonts w:ascii="Times New Roman" w:eastAsia="Times New Roman" w:hAnsi="Times New Roman" w:cs="Times New Roman"/>
                <w:sz w:val="16"/>
                <w:szCs w:val="16"/>
              </w:rPr>
              <w:t>Sea  as</w:t>
            </w:r>
            <w:proofErr w:type="gramEnd"/>
            <w:r>
              <w:rPr>
                <w:rFonts w:ascii="Times New Roman" w:eastAsia="Times New Roman" w:hAnsi="Times New Roman" w:cs="Times New Roman"/>
                <w:sz w:val="16"/>
                <w:szCs w:val="16"/>
              </w:rPr>
              <w:t xml:space="preserve"> used to represent the conditions for Yukon origin juveniles and the southeastern Bering Sea was used to represent conditions for Kuskokwim origin juveniles. From </w:t>
            </w:r>
            <w:proofErr w:type="spellStart"/>
            <w:r>
              <w:rPr>
                <w:rFonts w:ascii="Times New Roman" w:eastAsia="Times New Roman" w:hAnsi="Times New Roman" w:cs="Times New Roman"/>
                <w:sz w:val="16"/>
                <w:szCs w:val="16"/>
              </w:rPr>
              <w:t>Siddon</w:t>
            </w:r>
            <w:proofErr w:type="spellEnd"/>
            <w:r>
              <w:rPr>
                <w:rFonts w:ascii="Times New Roman" w:eastAsia="Times New Roman" w:hAnsi="Times New Roman" w:cs="Times New Roman"/>
                <w:sz w:val="16"/>
                <w:szCs w:val="16"/>
              </w:rPr>
              <w:t xml:space="preserve"> 2022 </w:t>
            </w:r>
            <w:r>
              <w:rPr>
                <w:rFonts w:ascii="Times New Roman" w:eastAsia="Times New Roman" w:hAnsi="Times New Roman" w:cs="Times New Roman"/>
                <w:sz w:val="16"/>
                <w:szCs w:val="16"/>
              </w:rPr>
              <w:lastRenderedPageBreak/>
              <w:t xml:space="preserve">contributed by Emily </w:t>
            </w:r>
            <w:proofErr w:type="spellStart"/>
            <w:r>
              <w:rPr>
                <w:rFonts w:ascii="Times New Roman" w:eastAsia="Times New Roman" w:hAnsi="Times New Roman" w:cs="Times New Roman"/>
                <w:sz w:val="16"/>
                <w:szCs w:val="16"/>
              </w:rPr>
              <w:t>Lemagie</w:t>
            </w:r>
            <w:proofErr w:type="spellEnd"/>
            <w:r>
              <w:rPr>
                <w:rFonts w:ascii="Times New Roman" w:eastAsia="Times New Roman" w:hAnsi="Times New Roman" w:cs="Times New Roman"/>
                <w:sz w:val="16"/>
                <w:szCs w:val="16"/>
              </w:rPr>
              <w:t xml:space="preserve"> and Matt Callahan. See Myers et al. (2010) and Larson et al. (2013) for distribution details.</w:t>
            </w:r>
          </w:p>
        </w:tc>
        <w:tc>
          <w:tcPr>
            <w:tcW w:w="2145" w:type="dxa"/>
            <w:shd w:val="clear" w:color="auto" w:fill="auto"/>
            <w:tcMar>
              <w:top w:w="100" w:type="dxa"/>
              <w:left w:w="100" w:type="dxa"/>
              <w:bottom w:w="100" w:type="dxa"/>
              <w:right w:w="100" w:type="dxa"/>
            </w:tcMar>
          </w:tcPr>
          <w:p w14:paraId="46A649B7"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Cunningham et al. 2018, Garcia and Sewall 2019; Murphy et al. 2021;</w:t>
            </w:r>
          </w:p>
          <w:p w14:paraId="7466CA0B" w14:textId="77777777" w:rsidR="00764C3C"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Yasummiishi</w:t>
            </w:r>
            <w:proofErr w:type="spellEnd"/>
            <w:r>
              <w:rPr>
                <w:rFonts w:ascii="Times New Roman" w:eastAsia="Times New Roman" w:hAnsi="Times New Roman" w:cs="Times New Roman"/>
                <w:sz w:val="16"/>
                <w:szCs w:val="16"/>
              </w:rPr>
              <w:t xml:space="preserve"> et al. 2021;</w:t>
            </w:r>
          </w:p>
          <w:p w14:paraId="2661FCA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Siegel et al. 2017; </w:t>
            </w:r>
          </w:p>
          <w:p w14:paraId="1826B231"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Howard et al. 2019</w:t>
            </w:r>
          </w:p>
        </w:tc>
      </w:tr>
      <w:tr w:rsidR="00764C3C" w14:paraId="012169BF" w14:textId="77777777">
        <w:tc>
          <w:tcPr>
            <w:tcW w:w="1275" w:type="dxa"/>
            <w:shd w:val="clear" w:color="auto" w:fill="auto"/>
            <w:tcMar>
              <w:top w:w="100" w:type="dxa"/>
              <w:left w:w="100" w:type="dxa"/>
              <w:bottom w:w="100" w:type="dxa"/>
              <w:right w:w="100" w:type="dxa"/>
            </w:tcMar>
          </w:tcPr>
          <w:p w14:paraId="44E66743" w14:textId="77777777" w:rsidR="00764C3C" w:rsidRDefault="00000000">
            <w:pPr>
              <w:widowControl w:val="0"/>
              <w:jc w:val="center"/>
              <w:rPr>
                <w:rFonts w:ascii="Times New Roman" w:eastAsia="Times New Roman" w:hAnsi="Times New Roman" w:cs="Times New Roman"/>
                <w:sz w:val="16"/>
                <w:szCs w:val="16"/>
              </w:rPr>
            </w:pPr>
            <w:sdt>
              <w:sdtPr>
                <w:tag w:val="goog_rdk_0"/>
                <w:id w:val="1782218529"/>
              </w:sdtPr>
              <w:sdtContent>
                <w:r>
                  <w:rPr>
                    <w:rFonts w:ascii="Gungsuh" w:eastAsia="Gungsuh" w:hAnsi="Gungsuh" w:cs="Gungsuh"/>
                    <w:sz w:val="16"/>
                    <w:szCs w:val="16"/>
                  </w:rPr>
                  <w:t>v−wind</w:t>
                </w:r>
              </w:sdtContent>
            </w:sdt>
          </w:p>
        </w:tc>
        <w:tc>
          <w:tcPr>
            <w:tcW w:w="1125" w:type="dxa"/>
            <w:shd w:val="clear" w:color="auto" w:fill="auto"/>
            <w:tcMar>
              <w:top w:w="100" w:type="dxa"/>
              <w:left w:w="100" w:type="dxa"/>
              <w:bottom w:w="100" w:type="dxa"/>
              <w:right w:w="100" w:type="dxa"/>
            </w:tcMar>
          </w:tcPr>
          <w:p w14:paraId="561446B6"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Jun-Aug</w:t>
            </w:r>
          </w:p>
        </w:tc>
        <w:tc>
          <w:tcPr>
            <w:tcW w:w="1215" w:type="dxa"/>
            <w:shd w:val="clear" w:color="auto" w:fill="auto"/>
            <w:tcMar>
              <w:top w:w="100" w:type="dxa"/>
              <w:left w:w="100" w:type="dxa"/>
              <w:bottom w:w="100" w:type="dxa"/>
              <w:right w:w="100" w:type="dxa"/>
            </w:tcMar>
          </w:tcPr>
          <w:p w14:paraId="62E997F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3678F059"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58A95096"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Integrate aspects of multiple favorable conditions for early marine growth and survival during the first year at sea (e.g. primary productivity, sea ice formation and retreat, and juvenile recruitment)</w:t>
            </w:r>
          </w:p>
        </w:tc>
        <w:tc>
          <w:tcPr>
            <w:tcW w:w="2490" w:type="dxa"/>
            <w:shd w:val="clear" w:color="auto" w:fill="auto"/>
            <w:tcMar>
              <w:top w:w="100" w:type="dxa"/>
              <w:left w:w="100" w:type="dxa"/>
              <w:bottom w:w="100" w:type="dxa"/>
              <w:right w:w="100" w:type="dxa"/>
            </w:tcMar>
          </w:tcPr>
          <w:p w14:paraId="7285648E"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i/>
                <w:sz w:val="16"/>
                <w:szCs w:val="16"/>
              </w:rPr>
              <w:t>Excluded:</w:t>
            </w:r>
            <w:r>
              <w:rPr>
                <w:rFonts w:ascii="Times New Roman" w:eastAsia="Times New Roman" w:hAnsi="Times New Roman" w:cs="Times New Roman"/>
                <w:sz w:val="16"/>
                <w:szCs w:val="16"/>
              </w:rPr>
              <w:t xml:space="preserve"> Did not test a distinct hypothesis compared to u-wind and was excluded for parsimony</w:t>
            </w:r>
          </w:p>
        </w:tc>
        <w:tc>
          <w:tcPr>
            <w:tcW w:w="2115" w:type="dxa"/>
            <w:shd w:val="clear" w:color="auto" w:fill="auto"/>
            <w:tcMar>
              <w:top w:w="100" w:type="dxa"/>
              <w:left w:w="100" w:type="dxa"/>
              <w:bottom w:w="100" w:type="dxa"/>
              <w:right w:w="100" w:type="dxa"/>
            </w:tcMar>
          </w:tcPr>
          <w:p w14:paraId="026F822B"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NCEP/NCAR Mean monthly zonal wind vector "v" at the surface at 60N and 170W. Positive values represent wind speed moving south to north (southerly) and negative values indicate east to west (northerly).  </w:t>
            </w:r>
          </w:p>
        </w:tc>
        <w:tc>
          <w:tcPr>
            <w:tcW w:w="2145" w:type="dxa"/>
            <w:shd w:val="clear" w:color="auto" w:fill="auto"/>
            <w:tcMar>
              <w:top w:w="100" w:type="dxa"/>
              <w:left w:w="100" w:type="dxa"/>
              <w:bottom w:w="100" w:type="dxa"/>
              <w:right w:w="100" w:type="dxa"/>
            </w:tcMar>
          </w:tcPr>
          <w:p w14:paraId="0AE1525D"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 (wind stress)</w:t>
            </w:r>
          </w:p>
        </w:tc>
      </w:tr>
      <w:tr w:rsidR="00764C3C" w14:paraId="229D09B2" w14:textId="77777777">
        <w:tc>
          <w:tcPr>
            <w:tcW w:w="1275" w:type="dxa"/>
            <w:shd w:val="clear" w:color="auto" w:fill="auto"/>
            <w:tcMar>
              <w:top w:w="100" w:type="dxa"/>
              <w:left w:w="100" w:type="dxa"/>
              <w:bottom w:w="100" w:type="dxa"/>
              <w:right w:w="100" w:type="dxa"/>
            </w:tcMar>
          </w:tcPr>
          <w:p w14:paraId="79E27215" w14:textId="77777777" w:rsidR="00764C3C" w:rsidRDefault="00000000">
            <w:pPr>
              <w:widowControl w:val="0"/>
              <w:jc w:val="center"/>
              <w:rPr>
                <w:rFonts w:ascii="Times New Roman" w:eastAsia="Times New Roman" w:hAnsi="Times New Roman" w:cs="Times New Roman"/>
                <w:b/>
                <w:sz w:val="16"/>
                <w:szCs w:val="16"/>
              </w:rPr>
            </w:pPr>
            <w:sdt>
              <w:sdtPr>
                <w:tag w:val="goog_rdk_1"/>
                <w:id w:val="1678148806"/>
              </w:sdtPr>
              <w:sdtContent>
                <w:r>
                  <w:rPr>
                    <w:rFonts w:ascii="Gungsuh" w:eastAsia="Gungsuh" w:hAnsi="Gungsuh" w:cs="Gungsuh"/>
                    <w:b/>
                    <w:sz w:val="16"/>
                    <w:szCs w:val="16"/>
                  </w:rPr>
                  <w:t>u−wind</w:t>
                </w:r>
              </w:sdtContent>
            </w:sdt>
          </w:p>
        </w:tc>
        <w:tc>
          <w:tcPr>
            <w:tcW w:w="1125" w:type="dxa"/>
            <w:shd w:val="clear" w:color="auto" w:fill="auto"/>
            <w:tcMar>
              <w:top w:w="100" w:type="dxa"/>
              <w:left w:w="100" w:type="dxa"/>
              <w:bottom w:w="100" w:type="dxa"/>
              <w:right w:w="100" w:type="dxa"/>
            </w:tcMar>
          </w:tcPr>
          <w:p w14:paraId="7F3F78E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Jun-Aug</w:t>
            </w:r>
          </w:p>
        </w:tc>
        <w:tc>
          <w:tcPr>
            <w:tcW w:w="1215" w:type="dxa"/>
            <w:shd w:val="clear" w:color="auto" w:fill="auto"/>
            <w:tcMar>
              <w:top w:w="100" w:type="dxa"/>
              <w:left w:w="100" w:type="dxa"/>
              <w:bottom w:w="100" w:type="dxa"/>
              <w:right w:w="100" w:type="dxa"/>
            </w:tcMar>
          </w:tcPr>
          <w:p w14:paraId="410F372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Early Marine</w:t>
            </w:r>
          </w:p>
        </w:tc>
        <w:tc>
          <w:tcPr>
            <w:tcW w:w="885" w:type="dxa"/>
            <w:shd w:val="clear" w:color="auto" w:fill="auto"/>
            <w:tcMar>
              <w:top w:w="100" w:type="dxa"/>
              <w:left w:w="100" w:type="dxa"/>
              <w:bottom w:w="100" w:type="dxa"/>
              <w:right w:w="100" w:type="dxa"/>
            </w:tcMar>
          </w:tcPr>
          <w:p w14:paraId="7FC2996B"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+2</w:t>
            </w:r>
          </w:p>
        </w:tc>
        <w:tc>
          <w:tcPr>
            <w:tcW w:w="1740" w:type="dxa"/>
            <w:shd w:val="clear" w:color="auto" w:fill="auto"/>
            <w:tcMar>
              <w:top w:w="100" w:type="dxa"/>
              <w:left w:w="100" w:type="dxa"/>
              <w:bottom w:w="100" w:type="dxa"/>
              <w:right w:w="100" w:type="dxa"/>
            </w:tcMar>
          </w:tcPr>
          <w:p w14:paraId="6784930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Integrate aspects of multiple favorable conditions for early marine growth and survival during the first year at sea (e.g. primary productivity, sea ice formation and retreat, and juvenile recruitment)</w:t>
            </w:r>
          </w:p>
        </w:tc>
        <w:tc>
          <w:tcPr>
            <w:tcW w:w="2490" w:type="dxa"/>
            <w:shd w:val="clear" w:color="auto" w:fill="auto"/>
            <w:tcMar>
              <w:top w:w="100" w:type="dxa"/>
              <w:left w:w="100" w:type="dxa"/>
              <w:bottom w:w="100" w:type="dxa"/>
              <w:right w:w="100" w:type="dxa"/>
            </w:tcMar>
          </w:tcPr>
          <w:p w14:paraId="640A8395"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b/>
                <w:sz w:val="16"/>
                <w:szCs w:val="16"/>
              </w:rPr>
              <w:t xml:space="preserve"> </w:t>
            </w:r>
            <w:r>
              <w:rPr>
                <w:rFonts w:ascii="Times New Roman" w:eastAsia="Times New Roman" w:hAnsi="Times New Roman" w:cs="Times New Roman"/>
                <w:sz w:val="16"/>
                <w:szCs w:val="16"/>
              </w:rPr>
              <w:t>Was expected to more closely represent cross-shelf wind, which drives conditions expected to influence favorable conditions for early marine growth and survival. Has been directly associated with juvenile recruitment of other fish species in the eastern Bearing Sea.</w:t>
            </w:r>
          </w:p>
        </w:tc>
        <w:tc>
          <w:tcPr>
            <w:tcW w:w="2115" w:type="dxa"/>
            <w:shd w:val="clear" w:color="auto" w:fill="auto"/>
            <w:tcMar>
              <w:top w:w="100" w:type="dxa"/>
              <w:left w:w="100" w:type="dxa"/>
              <w:bottom w:w="100" w:type="dxa"/>
              <w:right w:w="100" w:type="dxa"/>
            </w:tcMar>
          </w:tcPr>
          <w:p w14:paraId="0266E2D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NCEP/NCAR mean monthly zonal wind vector "u" at the surface at 60N and 170W. Positive values represent wind speed moving west to east (westerly) and negative values indicate east to west (easterly).  Positive values correspond to SE Ekman transport along the shelf</w:t>
            </w:r>
          </w:p>
          <w:p w14:paraId="401A1C2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   </w:t>
            </w:r>
          </w:p>
        </w:tc>
        <w:tc>
          <w:tcPr>
            <w:tcW w:w="2145" w:type="dxa"/>
            <w:shd w:val="clear" w:color="auto" w:fill="auto"/>
            <w:tcMar>
              <w:top w:w="100" w:type="dxa"/>
              <w:left w:w="100" w:type="dxa"/>
              <w:bottom w:w="100" w:type="dxa"/>
              <w:right w:w="100" w:type="dxa"/>
            </w:tcMar>
          </w:tcPr>
          <w:p w14:paraId="44B755F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Stachura</w:t>
            </w:r>
            <w:proofErr w:type="spellEnd"/>
            <w:r>
              <w:rPr>
                <w:rFonts w:ascii="Times New Roman" w:eastAsia="Times New Roman" w:hAnsi="Times New Roman" w:cs="Times New Roman"/>
                <w:sz w:val="16"/>
                <w:szCs w:val="16"/>
              </w:rPr>
              <w:t xml:space="preserve"> et al. 2014</w:t>
            </w:r>
          </w:p>
          <w:p w14:paraId="4869EC5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 (wind stress)</w:t>
            </w:r>
          </w:p>
        </w:tc>
      </w:tr>
      <w:tr w:rsidR="00764C3C" w14:paraId="58056D98" w14:textId="77777777">
        <w:tc>
          <w:tcPr>
            <w:tcW w:w="1275" w:type="dxa"/>
            <w:shd w:val="clear" w:color="auto" w:fill="auto"/>
            <w:tcMar>
              <w:top w:w="100" w:type="dxa"/>
              <w:left w:w="100" w:type="dxa"/>
              <w:bottom w:w="100" w:type="dxa"/>
              <w:right w:w="100" w:type="dxa"/>
            </w:tcMar>
          </w:tcPr>
          <w:p w14:paraId="7D89B2B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Winter SST</w:t>
            </w:r>
          </w:p>
        </w:tc>
        <w:tc>
          <w:tcPr>
            <w:tcW w:w="1125" w:type="dxa"/>
            <w:shd w:val="clear" w:color="auto" w:fill="auto"/>
            <w:tcMar>
              <w:top w:w="100" w:type="dxa"/>
              <w:left w:w="100" w:type="dxa"/>
              <w:bottom w:w="100" w:type="dxa"/>
              <w:right w:w="100" w:type="dxa"/>
            </w:tcMar>
          </w:tcPr>
          <w:p w14:paraId="2699705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Jan-Mar</w:t>
            </w:r>
          </w:p>
        </w:tc>
        <w:tc>
          <w:tcPr>
            <w:tcW w:w="1215" w:type="dxa"/>
            <w:shd w:val="clear" w:color="auto" w:fill="auto"/>
            <w:tcMar>
              <w:top w:w="100" w:type="dxa"/>
              <w:left w:w="100" w:type="dxa"/>
              <w:bottom w:w="100" w:type="dxa"/>
              <w:right w:w="100" w:type="dxa"/>
            </w:tcMar>
          </w:tcPr>
          <w:p w14:paraId="6777A86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First Marine Winter</w:t>
            </w:r>
          </w:p>
        </w:tc>
        <w:tc>
          <w:tcPr>
            <w:tcW w:w="885" w:type="dxa"/>
            <w:shd w:val="clear" w:color="auto" w:fill="auto"/>
            <w:tcMar>
              <w:top w:w="100" w:type="dxa"/>
              <w:left w:w="100" w:type="dxa"/>
              <w:bottom w:w="100" w:type="dxa"/>
              <w:right w:w="100" w:type="dxa"/>
            </w:tcMar>
          </w:tcPr>
          <w:p w14:paraId="748529D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740" w:type="dxa"/>
            <w:shd w:val="clear" w:color="auto" w:fill="auto"/>
            <w:tcMar>
              <w:top w:w="100" w:type="dxa"/>
              <w:left w:w="100" w:type="dxa"/>
              <w:bottom w:w="100" w:type="dxa"/>
              <w:right w:w="100" w:type="dxa"/>
            </w:tcMar>
          </w:tcPr>
          <w:p w14:paraId="33A44CC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Temperature influences over winter survival during the first winter at sea for immature Chinook salmon</w:t>
            </w:r>
          </w:p>
        </w:tc>
        <w:tc>
          <w:tcPr>
            <w:tcW w:w="2490" w:type="dxa"/>
            <w:shd w:val="clear" w:color="auto" w:fill="auto"/>
            <w:tcMar>
              <w:top w:w="100" w:type="dxa"/>
              <w:left w:w="100" w:type="dxa"/>
              <w:bottom w:w="100" w:type="dxa"/>
              <w:right w:w="100" w:type="dxa"/>
            </w:tcMar>
          </w:tcPr>
          <w:p w14:paraId="4121E5AD" w14:textId="77777777" w:rsidR="00764C3C" w:rsidRDefault="00000000">
            <w:pPr>
              <w:widowControl w:val="0"/>
              <w:jc w:val="center"/>
              <w:rPr>
                <w:rFonts w:ascii="Times New Roman" w:eastAsia="Times New Roman" w:hAnsi="Times New Roman" w:cs="Times New Roman"/>
                <w:i/>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i/>
                <w:sz w:val="16"/>
                <w:szCs w:val="16"/>
              </w:rPr>
              <w:t xml:space="preserve">: </w:t>
            </w:r>
            <w:r>
              <w:rPr>
                <w:rFonts w:ascii="Times New Roman" w:eastAsia="Times New Roman" w:hAnsi="Times New Roman" w:cs="Times New Roman"/>
                <w:sz w:val="16"/>
                <w:szCs w:val="16"/>
              </w:rPr>
              <w:t>Dataset begins in 1985 and required omitting 2 years of data for some populations in the Kuskokwim. Winter NCEP data was unreliable for the winter season (temperature less than -2C)</w:t>
            </w:r>
          </w:p>
        </w:tc>
        <w:tc>
          <w:tcPr>
            <w:tcW w:w="2115" w:type="dxa"/>
            <w:shd w:val="clear" w:color="auto" w:fill="auto"/>
            <w:tcMar>
              <w:top w:w="100" w:type="dxa"/>
              <w:left w:w="100" w:type="dxa"/>
              <w:bottom w:w="100" w:type="dxa"/>
              <w:right w:w="100" w:type="dxa"/>
            </w:tcMar>
          </w:tcPr>
          <w:p w14:paraId="4C74FBF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Seasonal mean (January - March) SST in the southeastern Bering Sea </w:t>
            </w:r>
            <w:proofErr w:type="gramStart"/>
            <w:r>
              <w:rPr>
                <w:rFonts w:ascii="Times New Roman" w:eastAsia="Times New Roman" w:hAnsi="Times New Roman" w:cs="Times New Roman"/>
                <w:sz w:val="16"/>
                <w:szCs w:val="16"/>
              </w:rPr>
              <w:t>From</w:t>
            </w:r>
            <w:proofErr w:type="gramEnd"/>
            <w:r>
              <w:rPr>
                <w:rFonts w:ascii="Times New Roman" w:eastAsia="Times New Roman" w:hAnsi="Times New Roman" w:cs="Times New Roman"/>
                <w:sz w:val="16"/>
                <w:szCs w:val="16"/>
              </w:rPr>
              <w:t xml:space="preserve"> </w:t>
            </w:r>
            <w:proofErr w:type="spellStart"/>
            <w:r>
              <w:rPr>
                <w:rFonts w:ascii="Times New Roman" w:eastAsia="Times New Roman" w:hAnsi="Times New Roman" w:cs="Times New Roman"/>
                <w:sz w:val="16"/>
                <w:szCs w:val="16"/>
              </w:rPr>
              <w:t>Siddon</w:t>
            </w:r>
            <w:proofErr w:type="spellEnd"/>
            <w:r>
              <w:rPr>
                <w:rFonts w:ascii="Times New Roman" w:eastAsia="Times New Roman" w:hAnsi="Times New Roman" w:cs="Times New Roman"/>
                <w:sz w:val="16"/>
                <w:szCs w:val="16"/>
              </w:rPr>
              <w:t xml:space="preserve"> 2022 contributed by Emily </w:t>
            </w:r>
            <w:proofErr w:type="spellStart"/>
            <w:r>
              <w:rPr>
                <w:rFonts w:ascii="Times New Roman" w:eastAsia="Times New Roman" w:hAnsi="Times New Roman" w:cs="Times New Roman"/>
                <w:sz w:val="16"/>
                <w:szCs w:val="16"/>
              </w:rPr>
              <w:t>Lemagie</w:t>
            </w:r>
            <w:proofErr w:type="spellEnd"/>
            <w:r>
              <w:rPr>
                <w:rFonts w:ascii="Times New Roman" w:eastAsia="Times New Roman" w:hAnsi="Times New Roman" w:cs="Times New Roman"/>
                <w:sz w:val="16"/>
                <w:szCs w:val="16"/>
              </w:rPr>
              <w:t xml:space="preserve"> and Matt Callahan. See Myers et al. (2010) and Larson et al. (2013) for Chinook salmon distribution details. </w:t>
            </w:r>
          </w:p>
        </w:tc>
        <w:tc>
          <w:tcPr>
            <w:tcW w:w="2145" w:type="dxa"/>
            <w:shd w:val="clear" w:color="auto" w:fill="auto"/>
            <w:tcMar>
              <w:top w:w="100" w:type="dxa"/>
              <w:left w:w="100" w:type="dxa"/>
              <w:bottom w:w="100" w:type="dxa"/>
              <w:right w:w="100" w:type="dxa"/>
            </w:tcMar>
          </w:tcPr>
          <w:p w14:paraId="3EF2C53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Cunningham et al. 2018;</w:t>
            </w:r>
          </w:p>
          <w:p w14:paraId="028589D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Murphy et al. 2021</w:t>
            </w:r>
          </w:p>
        </w:tc>
      </w:tr>
      <w:tr w:rsidR="00764C3C" w14:paraId="0A8FCC1B" w14:textId="77777777">
        <w:tc>
          <w:tcPr>
            <w:tcW w:w="1275" w:type="dxa"/>
            <w:shd w:val="clear" w:color="auto" w:fill="auto"/>
            <w:tcMar>
              <w:top w:w="100" w:type="dxa"/>
              <w:left w:w="100" w:type="dxa"/>
              <w:bottom w:w="100" w:type="dxa"/>
              <w:right w:w="100" w:type="dxa"/>
            </w:tcMar>
          </w:tcPr>
          <w:p w14:paraId="634A496B"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Pollock Age-3+</w:t>
            </w:r>
          </w:p>
        </w:tc>
        <w:tc>
          <w:tcPr>
            <w:tcW w:w="1125" w:type="dxa"/>
            <w:shd w:val="clear" w:color="auto" w:fill="auto"/>
            <w:tcMar>
              <w:top w:w="100" w:type="dxa"/>
              <w:left w:w="100" w:type="dxa"/>
              <w:bottom w:w="100" w:type="dxa"/>
              <w:right w:w="100" w:type="dxa"/>
            </w:tcMar>
          </w:tcPr>
          <w:p w14:paraId="33EF7F9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Annual Abundance</w:t>
            </w:r>
          </w:p>
        </w:tc>
        <w:tc>
          <w:tcPr>
            <w:tcW w:w="1215" w:type="dxa"/>
            <w:shd w:val="clear" w:color="auto" w:fill="auto"/>
            <w:tcMar>
              <w:top w:w="100" w:type="dxa"/>
              <w:left w:w="100" w:type="dxa"/>
              <w:bottom w:w="100" w:type="dxa"/>
              <w:right w:w="100" w:type="dxa"/>
            </w:tcMar>
          </w:tcPr>
          <w:p w14:paraId="05FF798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(Immature)</w:t>
            </w:r>
          </w:p>
        </w:tc>
        <w:tc>
          <w:tcPr>
            <w:tcW w:w="885" w:type="dxa"/>
            <w:shd w:val="clear" w:color="auto" w:fill="auto"/>
            <w:tcMar>
              <w:top w:w="100" w:type="dxa"/>
              <w:left w:w="100" w:type="dxa"/>
              <w:bottom w:w="100" w:type="dxa"/>
              <w:right w:w="100" w:type="dxa"/>
            </w:tcMar>
          </w:tcPr>
          <w:p w14:paraId="34E64BE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740" w:type="dxa"/>
            <w:shd w:val="clear" w:color="auto" w:fill="auto"/>
            <w:tcMar>
              <w:top w:w="100" w:type="dxa"/>
              <w:left w:w="100" w:type="dxa"/>
              <w:bottom w:w="100" w:type="dxa"/>
              <w:right w:w="100" w:type="dxa"/>
            </w:tcMar>
          </w:tcPr>
          <w:p w14:paraId="01FA62D7"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Abundance of age 3+ pollock results in greater indirect or direct competition in the ocean reduces </w:t>
            </w:r>
            <w:r>
              <w:rPr>
                <w:rFonts w:ascii="Times New Roman" w:eastAsia="Times New Roman" w:hAnsi="Times New Roman" w:cs="Times New Roman"/>
                <w:sz w:val="16"/>
                <w:szCs w:val="16"/>
              </w:rPr>
              <w:lastRenderedPageBreak/>
              <w:t>marine growth or survival</w:t>
            </w:r>
          </w:p>
        </w:tc>
        <w:tc>
          <w:tcPr>
            <w:tcW w:w="2490" w:type="dxa"/>
            <w:shd w:val="clear" w:color="auto" w:fill="auto"/>
            <w:tcMar>
              <w:top w:w="100" w:type="dxa"/>
              <w:left w:w="100" w:type="dxa"/>
              <w:bottom w:w="100" w:type="dxa"/>
              <w:right w:w="100" w:type="dxa"/>
            </w:tcMar>
          </w:tcPr>
          <w:p w14:paraId="7DAE92FD"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i/>
                <w:sz w:val="16"/>
                <w:szCs w:val="16"/>
              </w:rPr>
              <w:lastRenderedPageBreak/>
              <w:t>Combined:</w:t>
            </w:r>
            <w:r>
              <w:rPr>
                <w:rFonts w:ascii="Times New Roman" w:eastAsia="Times New Roman" w:hAnsi="Times New Roman" w:cs="Times New Roman"/>
                <w:sz w:val="16"/>
                <w:szCs w:val="16"/>
              </w:rPr>
              <w:t xml:space="preserve"> Combined with pollock recruitment, chum salmon, and pink salmon to generate a single index of competitor abundance Dynamic Factor Analysis (Marine </w:t>
            </w:r>
            <w:r>
              <w:rPr>
                <w:rFonts w:ascii="Times New Roman" w:eastAsia="Times New Roman" w:hAnsi="Times New Roman" w:cs="Times New Roman"/>
                <w:sz w:val="16"/>
                <w:szCs w:val="16"/>
              </w:rPr>
              <w:lastRenderedPageBreak/>
              <w:t>DFA Trend)</w:t>
            </w:r>
          </w:p>
        </w:tc>
        <w:tc>
          <w:tcPr>
            <w:tcW w:w="2115" w:type="dxa"/>
            <w:shd w:val="clear" w:color="auto" w:fill="auto"/>
            <w:tcMar>
              <w:top w:w="100" w:type="dxa"/>
              <w:left w:w="100" w:type="dxa"/>
              <w:bottom w:w="100" w:type="dxa"/>
              <w:right w:w="100" w:type="dxa"/>
            </w:tcMar>
          </w:tcPr>
          <w:p w14:paraId="2D49FFA8"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lastRenderedPageBreak/>
              <w:t>Estimated biomass of age 3+ eastern Bering Sea pollock from NOAA stock assessment (Ianelli et al. 2020)</w:t>
            </w:r>
          </w:p>
        </w:tc>
        <w:tc>
          <w:tcPr>
            <w:tcW w:w="2145" w:type="dxa"/>
            <w:shd w:val="clear" w:color="auto" w:fill="auto"/>
            <w:tcMar>
              <w:top w:w="100" w:type="dxa"/>
              <w:left w:w="100" w:type="dxa"/>
              <w:bottom w:w="100" w:type="dxa"/>
              <w:right w:w="100" w:type="dxa"/>
            </w:tcMar>
          </w:tcPr>
          <w:p w14:paraId="0AE1914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Ianelli and </w:t>
            </w:r>
            <w:proofErr w:type="spellStart"/>
            <w:r>
              <w:rPr>
                <w:rFonts w:ascii="Times New Roman" w:eastAsia="Times New Roman" w:hAnsi="Times New Roman" w:cs="Times New Roman"/>
                <w:sz w:val="16"/>
                <w:szCs w:val="16"/>
              </w:rPr>
              <w:t>Stram</w:t>
            </w:r>
            <w:proofErr w:type="spellEnd"/>
            <w:r>
              <w:rPr>
                <w:rFonts w:ascii="Times New Roman" w:eastAsia="Times New Roman" w:hAnsi="Times New Roman" w:cs="Times New Roman"/>
                <w:sz w:val="16"/>
                <w:szCs w:val="16"/>
              </w:rPr>
              <w:t xml:space="preserve"> 2015</w:t>
            </w:r>
          </w:p>
        </w:tc>
      </w:tr>
      <w:tr w:rsidR="00764C3C" w14:paraId="165AEA7E" w14:textId="77777777">
        <w:tc>
          <w:tcPr>
            <w:tcW w:w="1275" w:type="dxa"/>
            <w:shd w:val="clear" w:color="auto" w:fill="auto"/>
            <w:tcMar>
              <w:top w:w="100" w:type="dxa"/>
              <w:left w:w="100" w:type="dxa"/>
              <w:bottom w:w="100" w:type="dxa"/>
              <w:right w:w="100" w:type="dxa"/>
            </w:tcMar>
          </w:tcPr>
          <w:p w14:paraId="4995E3D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Pollock Recruitment</w:t>
            </w:r>
          </w:p>
        </w:tc>
        <w:tc>
          <w:tcPr>
            <w:tcW w:w="1125" w:type="dxa"/>
            <w:shd w:val="clear" w:color="auto" w:fill="auto"/>
            <w:tcMar>
              <w:top w:w="100" w:type="dxa"/>
              <w:left w:w="100" w:type="dxa"/>
              <w:bottom w:w="100" w:type="dxa"/>
              <w:right w:w="100" w:type="dxa"/>
            </w:tcMar>
          </w:tcPr>
          <w:p w14:paraId="1652027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Annual Abundance</w:t>
            </w:r>
          </w:p>
        </w:tc>
        <w:tc>
          <w:tcPr>
            <w:tcW w:w="1215" w:type="dxa"/>
            <w:shd w:val="clear" w:color="auto" w:fill="auto"/>
            <w:tcMar>
              <w:top w:w="100" w:type="dxa"/>
              <w:left w:w="100" w:type="dxa"/>
              <w:bottom w:w="100" w:type="dxa"/>
              <w:right w:w="100" w:type="dxa"/>
            </w:tcMar>
          </w:tcPr>
          <w:p w14:paraId="6334C5B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(Immature)</w:t>
            </w:r>
          </w:p>
        </w:tc>
        <w:tc>
          <w:tcPr>
            <w:tcW w:w="885" w:type="dxa"/>
            <w:shd w:val="clear" w:color="auto" w:fill="auto"/>
            <w:tcMar>
              <w:top w:w="100" w:type="dxa"/>
              <w:left w:w="100" w:type="dxa"/>
              <w:bottom w:w="100" w:type="dxa"/>
              <w:right w:w="100" w:type="dxa"/>
            </w:tcMar>
          </w:tcPr>
          <w:p w14:paraId="7A92432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740" w:type="dxa"/>
            <w:shd w:val="clear" w:color="auto" w:fill="auto"/>
            <w:tcMar>
              <w:top w:w="100" w:type="dxa"/>
              <w:left w:w="100" w:type="dxa"/>
              <w:bottom w:w="100" w:type="dxa"/>
              <w:right w:w="100" w:type="dxa"/>
            </w:tcMar>
          </w:tcPr>
          <w:p w14:paraId="58269C5C"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Abundance of juvenile pollock results in greater indirect or direct competition in the ocean reduces marine growth or survival</w:t>
            </w:r>
          </w:p>
        </w:tc>
        <w:tc>
          <w:tcPr>
            <w:tcW w:w="2490" w:type="dxa"/>
            <w:shd w:val="clear" w:color="auto" w:fill="auto"/>
            <w:tcMar>
              <w:top w:w="100" w:type="dxa"/>
              <w:left w:w="100" w:type="dxa"/>
              <w:bottom w:w="100" w:type="dxa"/>
              <w:right w:w="100" w:type="dxa"/>
            </w:tcMar>
          </w:tcPr>
          <w:p w14:paraId="5C495EFF"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i/>
                <w:sz w:val="16"/>
                <w:szCs w:val="16"/>
              </w:rPr>
              <w:t>Combined:</w:t>
            </w:r>
            <w:r>
              <w:rPr>
                <w:rFonts w:ascii="Times New Roman" w:eastAsia="Times New Roman" w:hAnsi="Times New Roman" w:cs="Times New Roman"/>
                <w:sz w:val="16"/>
                <w:szCs w:val="16"/>
              </w:rPr>
              <w:t xml:space="preserve"> Combined with pollock recruitment, chum salmon, and pink salmon to generate a single index of competitor abundance using Dynamic Factor Analysis (Marine DFA Trend)</w:t>
            </w:r>
          </w:p>
        </w:tc>
        <w:tc>
          <w:tcPr>
            <w:tcW w:w="2115" w:type="dxa"/>
            <w:shd w:val="clear" w:color="auto" w:fill="auto"/>
            <w:tcMar>
              <w:top w:w="100" w:type="dxa"/>
              <w:left w:w="100" w:type="dxa"/>
              <w:bottom w:w="100" w:type="dxa"/>
              <w:right w:w="100" w:type="dxa"/>
            </w:tcMar>
          </w:tcPr>
          <w:p w14:paraId="05CE33DB"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Estimated age-1 recruitment for eastern Bering Sea pollock from NOAA stock assessment (Ianelli et al. 2020)</w:t>
            </w:r>
          </w:p>
        </w:tc>
        <w:tc>
          <w:tcPr>
            <w:tcW w:w="2145" w:type="dxa"/>
            <w:shd w:val="clear" w:color="auto" w:fill="auto"/>
            <w:tcMar>
              <w:top w:w="100" w:type="dxa"/>
              <w:left w:w="100" w:type="dxa"/>
              <w:bottom w:w="100" w:type="dxa"/>
              <w:right w:w="100" w:type="dxa"/>
            </w:tcMar>
          </w:tcPr>
          <w:p w14:paraId="52A81C85" w14:textId="77777777" w:rsidR="00764C3C" w:rsidRDefault="00764C3C">
            <w:pPr>
              <w:widowControl w:val="0"/>
              <w:jc w:val="center"/>
              <w:rPr>
                <w:rFonts w:ascii="Times New Roman" w:eastAsia="Times New Roman" w:hAnsi="Times New Roman" w:cs="Times New Roman"/>
                <w:sz w:val="16"/>
                <w:szCs w:val="16"/>
              </w:rPr>
            </w:pPr>
          </w:p>
        </w:tc>
      </w:tr>
      <w:tr w:rsidR="00764C3C" w14:paraId="7D0ADCD7" w14:textId="77777777">
        <w:trPr>
          <w:trHeight w:val="1482"/>
        </w:trPr>
        <w:tc>
          <w:tcPr>
            <w:tcW w:w="1275" w:type="dxa"/>
            <w:shd w:val="clear" w:color="auto" w:fill="auto"/>
            <w:tcMar>
              <w:top w:w="100" w:type="dxa"/>
              <w:left w:w="100" w:type="dxa"/>
              <w:bottom w:w="100" w:type="dxa"/>
              <w:right w:w="100" w:type="dxa"/>
            </w:tcMar>
          </w:tcPr>
          <w:p w14:paraId="38E2A4E3"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Chum salmon</w:t>
            </w:r>
          </w:p>
        </w:tc>
        <w:tc>
          <w:tcPr>
            <w:tcW w:w="1125" w:type="dxa"/>
            <w:shd w:val="clear" w:color="auto" w:fill="auto"/>
            <w:tcMar>
              <w:top w:w="100" w:type="dxa"/>
              <w:left w:w="100" w:type="dxa"/>
              <w:bottom w:w="100" w:type="dxa"/>
              <w:right w:w="100" w:type="dxa"/>
            </w:tcMar>
          </w:tcPr>
          <w:p w14:paraId="69DC6C62"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Annual Abundance</w:t>
            </w:r>
          </w:p>
        </w:tc>
        <w:tc>
          <w:tcPr>
            <w:tcW w:w="1215" w:type="dxa"/>
            <w:shd w:val="clear" w:color="auto" w:fill="auto"/>
            <w:tcMar>
              <w:top w:w="100" w:type="dxa"/>
              <w:left w:w="100" w:type="dxa"/>
              <w:bottom w:w="100" w:type="dxa"/>
              <w:right w:w="100" w:type="dxa"/>
            </w:tcMar>
          </w:tcPr>
          <w:p w14:paraId="4836D639"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(Immature)</w:t>
            </w:r>
          </w:p>
        </w:tc>
        <w:tc>
          <w:tcPr>
            <w:tcW w:w="885" w:type="dxa"/>
            <w:shd w:val="clear" w:color="auto" w:fill="auto"/>
            <w:tcMar>
              <w:top w:w="100" w:type="dxa"/>
              <w:left w:w="100" w:type="dxa"/>
              <w:bottom w:w="100" w:type="dxa"/>
              <w:right w:w="100" w:type="dxa"/>
            </w:tcMar>
          </w:tcPr>
          <w:p w14:paraId="7AC534C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740" w:type="dxa"/>
            <w:shd w:val="clear" w:color="auto" w:fill="auto"/>
            <w:tcMar>
              <w:top w:w="100" w:type="dxa"/>
              <w:left w:w="100" w:type="dxa"/>
              <w:bottom w:w="100" w:type="dxa"/>
              <w:right w:w="100" w:type="dxa"/>
            </w:tcMar>
          </w:tcPr>
          <w:p w14:paraId="7A85A71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Abundance of pink salmon in the Bering Sea &amp; North Pacific Ocean results in greater direct or indirect competition in the ocean reduces marine growth or survival</w:t>
            </w:r>
          </w:p>
        </w:tc>
        <w:tc>
          <w:tcPr>
            <w:tcW w:w="2490" w:type="dxa"/>
            <w:shd w:val="clear" w:color="auto" w:fill="auto"/>
            <w:tcMar>
              <w:top w:w="100" w:type="dxa"/>
              <w:left w:w="100" w:type="dxa"/>
              <w:bottom w:w="100" w:type="dxa"/>
              <w:right w:w="100" w:type="dxa"/>
            </w:tcMar>
          </w:tcPr>
          <w:p w14:paraId="74688C4D"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i/>
                <w:sz w:val="16"/>
                <w:szCs w:val="16"/>
              </w:rPr>
              <w:t>Combined:</w:t>
            </w:r>
            <w:r>
              <w:rPr>
                <w:rFonts w:ascii="Times New Roman" w:eastAsia="Times New Roman" w:hAnsi="Times New Roman" w:cs="Times New Roman"/>
                <w:sz w:val="16"/>
                <w:szCs w:val="16"/>
              </w:rPr>
              <w:t xml:space="preserve"> Moderately correlated with both body size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=0.66) and pink salmon abundance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=0.51). Combined with pollock recruitment, chum salmon, and pink salmon to generate a single index of competitor abundance using Dynamic Factor Analysis (Marine DFA Trend) to improve parsimony and reduce multicollinearity</w:t>
            </w:r>
          </w:p>
        </w:tc>
        <w:tc>
          <w:tcPr>
            <w:tcW w:w="2115" w:type="dxa"/>
            <w:shd w:val="clear" w:color="auto" w:fill="auto"/>
            <w:tcMar>
              <w:top w:w="100" w:type="dxa"/>
              <w:left w:w="100" w:type="dxa"/>
              <w:bottom w:w="100" w:type="dxa"/>
              <w:right w:w="100" w:type="dxa"/>
            </w:tcMar>
          </w:tcPr>
          <w:p w14:paraId="69DB498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North Pacific abundance of returning chum salmon, including natural and hatchery catch and escapement in millions of fish compiled by </w:t>
            </w:r>
            <w:proofErr w:type="spellStart"/>
            <w:r>
              <w:rPr>
                <w:rFonts w:ascii="Times New Roman" w:eastAsia="Times New Roman" w:hAnsi="Times New Roman" w:cs="Times New Roman"/>
                <w:sz w:val="16"/>
                <w:szCs w:val="16"/>
              </w:rPr>
              <w:t>Ruggerone</w:t>
            </w:r>
            <w:proofErr w:type="spellEnd"/>
            <w:r>
              <w:rPr>
                <w:rFonts w:ascii="Times New Roman" w:eastAsia="Times New Roman" w:hAnsi="Times New Roman" w:cs="Times New Roman"/>
                <w:sz w:val="16"/>
                <w:szCs w:val="16"/>
              </w:rPr>
              <w:t xml:space="preserve"> et al. 2018 and summarized by </w:t>
            </w:r>
            <w:proofErr w:type="spellStart"/>
            <w:r>
              <w:rPr>
                <w:rFonts w:ascii="Times New Roman" w:eastAsia="Times New Roman" w:hAnsi="Times New Roman" w:cs="Times New Roman"/>
                <w:sz w:val="16"/>
                <w:szCs w:val="16"/>
              </w:rPr>
              <w:t>Oke</w:t>
            </w:r>
            <w:proofErr w:type="spellEnd"/>
            <w:r>
              <w:rPr>
                <w:rFonts w:ascii="Times New Roman" w:eastAsia="Times New Roman" w:hAnsi="Times New Roman" w:cs="Times New Roman"/>
                <w:sz w:val="16"/>
                <w:szCs w:val="16"/>
              </w:rPr>
              <w:t xml:space="preserve"> et al. 2020</w:t>
            </w:r>
          </w:p>
        </w:tc>
        <w:tc>
          <w:tcPr>
            <w:tcW w:w="2145" w:type="dxa"/>
            <w:shd w:val="clear" w:color="auto" w:fill="auto"/>
            <w:tcMar>
              <w:top w:w="100" w:type="dxa"/>
              <w:left w:w="100" w:type="dxa"/>
              <w:bottom w:w="100" w:type="dxa"/>
              <w:right w:w="100" w:type="dxa"/>
            </w:tcMar>
          </w:tcPr>
          <w:p w14:paraId="1CA18F80"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Cunningham et al. </w:t>
            </w:r>
            <w:proofErr w:type="gramStart"/>
            <w:r>
              <w:rPr>
                <w:rFonts w:ascii="Times New Roman" w:eastAsia="Times New Roman" w:hAnsi="Times New Roman" w:cs="Times New Roman"/>
                <w:sz w:val="16"/>
                <w:szCs w:val="16"/>
              </w:rPr>
              <w:t>2018,  Murdoch</w:t>
            </w:r>
            <w:proofErr w:type="gramEnd"/>
            <w:r>
              <w:rPr>
                <w:rFonts w:ascii="Times New Roman" w:eastAsia="Times New Roman" w:hAnsi="Times New Roman" w:cs="Times New Roman"/>
                <w:sz w:val="16"/>
                <w:szCs w:val="16"/>
              </w:rPr>
              <w:t xml:space="preserve"> et al. 2023</w:t>
            </w:r>
          </w:p>
        </w:tc>
      </w:tr>
      <w:tr w:rsidR="00764C3C" w14:paraId="37514D97" w14:textId="77777777">
        <w:tc>
          <w:tcPr>
            <w:tcW w:w="1275" w:type="dxa"/>
            <w:shd w:val="clear" w:color="auto" w:fill="auto"/>
            <w:tcMar>
              <w:top w:w="100" w:type="dxa"/>
              <w:left w:w="100" w:type="dxa"/>
              <w:bottom w:w="100" w:type="dxa"/>
              <w:right w:w="100" w:type="dxa"/>
            </w:tcMar>
          </w:tcPr>
          <w:p w14:paraId="24C71EE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Pink salmon</w:t>
            </w:r>
          </w:p>
        </w:tc>
        <w:tc>
          <w:tcPr>
            <w:tcW w:w="1125" w:type="dxa"/>
            <w:shd w:val="clear" w:color="auto" w:fill="auto"/>
            <w:tcMar>
              <w:top w:w="100" w:type="dxa"/>
              <w:left w:w="100" w:type="dxa"/>
              <w:bottom w:w="100" w:type="dxa"/>
              <w:right w:w="100" w:type="dxa"/>
            </w:tcMar>
          </w:tcPr>
          <w:p w14:paraId="05F9C5C3"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Annual Abundance</w:t>
            </w:r>
          </w:p>
        </w:tc>
        <w:tc>
          <w:tcPr>
            <w:tcW w:w="1215" w:type="dxa"/>
            <w:shd w:val="clear" w:color="auto" w:fill="auto"/>
            <w:tcMar>
              <w:top w:w="100" w:type="dxa"/>
              <w:left w:w="100" w:type="dxa"/>
              <w:bottom w:w="100" w:type="dxa"/>
              <w:right w:w="100" w:type="dxa"/>
            </w:tcMar>
          </w:tcPr>
          <w:p w14:paraId="5A2479A5"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(Immature)</w:t>
            </w:r>
          </w:p>
        </w:tc>
        <w:tc>
          <w:tcPr>
            <w:tcW w:w="885" w:type="dxa"/>
            <w:shd w:val="clear" w:color="auto" w:fill="auto"/>
            <w:tcMar>
              <w:top w:w="100" w:type="dxa"/>
              <w:left w:w="100" w:type="dxa"/>
              <w:bottom w:w="100" w:type="dxa"/>
              <w:right w:w="100" w:type="dxa"/>
            </w:tcMar>
          </w:tcPr>
          <w:p w14:paraId="445B846F"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+3</w:t>
            </w:r>
          </w:p>
        </w:tc>
        <w:tc>
          <w:tcPr>
            <w:tcW w:w="1740" w:type="dxa"/>
            <w:shd w:val="clear" w:color="auto" w:fill="auto"/>
            <w:tcMar>
              <w:top w:w="100" w:type="dxa"/>
              <w:left w:w="100" w:type="dxa"/>
              <w:bottom w:w="100" w:type="dxa"/>
              <w:right w:w="100" w:type="dxa"/>
            </w:tcMar>
          </w:tcPr>
          <w:p w14:paraId="05F479D5"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Abundance of pink salmon in the Bering Sea &amp; North Pacific Ocean results in greater direct or indirect competition in the ocean reduces marine growth or survival</w:t>
            </w:r>
          </w:p>
        </w:tc>
        <w:tc>
          <w:tcPr>
            <w:tcW w:w="2490" w:type="dxa"/>
            <w:shd w:val="clear" w:color="auto" w:fill="auto"/>
            <w:tcMar>
              <w:top w:w="100" w:type="dxa"/>
              <w:left w:w="100" w:type="dxa"/>
              <w:bottom w:w="100" w:type="dxa"/>
              <w:right w:w="100" w:type="dxa"/>
            </w:tcMar>
          </w:tcPr>
          <w:p w14:paraId="0EF29C40"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i/>
                <w:sz w:val="16"/>
                <w:szCs w:val="16"/>
              </w:rPr>
              <w:t>Combined:</w:t>
            </w:r>
            <w:r>
              <w:rPr>
                <w:rFonts w:ascii="Times New Roman" w:eastAsia="Times New Roman" w:hAnsi="Times New Roman" w:cs="Times New Roman"/>
                <w:sz w:val="16"/>
                <w:szCs w:val="16"/>
              </w:rPr>
              <w:t xml:space="preserve"> Moderately correlated with both body size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=0.43) and chum salmon abundance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=0.51). Combined with pollock recruitment, chum salmon, and pink salmon to generate a single index of competitor abundance using Dynamic Factor Analysis (Marine DFA Trend) to improve parsimony and reduce multicollinearity</w:t>
            </w:r>
          </w:p>
        </w:tc>
        <w:tc>
          <w:tcPr>
            <w:tcW w:w="2115" w:type="dxa"/>
            <w:shd w:val="clear" w:color="auto" w:fill="auto"/>
            <w:tcMar>
              <w:top w:w="100" w:type="dxa"/>
              <w:left w:w="100" w:type="dxa"/>
              <w:bottom w:w="100" w:type="dxa"/>
              <w:right w:w="100" w:type="dxa"/>
            </w:tcMar>
          </w:tcPr>
          <w:p w14:paraId="0C60FBC0"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North Pacific abundance of returning pink salmon, including natural and hatchery catch and escapement in millions of fish compiled by </w:t>
            </w:r>
            <w:proofErr w:type="spellStart"/>
            <w:r>
              <w:rPr>
                <w:rFonts w:ascii="Times New Roman" w:eastAsia="Times New Roman" w:hAnsi="Times New Roman" w:cs="Times New Roman"/>
                <w:sz w:val="16"/>
                <w:szCs w:val="16"/>
              </w:rPr>
              <w:t>ueggerone</w:t>
            </w:r>
            <w:proofErr w:type="spellEnd"/>
            <w:r>
              <w:rPr>
                <w:rFonts w:ascii="Times New Roman" w:eastAsia="Times New Roman" w:hAnsi="Times New Roman" w:cs="Times New Roman"/>
                <w:sz w:val="16"/>
                <w:szCs w:val="16"/>
              </w:rPr>
              <w:t xml:space="preserve"> et al. 2018 and summarized by </w:t>
            </w:r>
            <w:proofErr w:type="spellStart"/>
            <w:r>
              <w:rPr>
                <w:rFonts w:ascii="Times New Roman" w:eastAsia="Times New Roman" w:hAnsi="Times New Roman" w:cs="Times New Roman"/>
                <w:sz w:val="16"/>
                <w:szCs w:val="16"/>
              </w:rPr>
              <w:t>Oke</w:t>
            </w:r>
            <w:proofErr w:type="spellEnd"/>
            <w:r>
              <w:rPr>
                <w:rFonts w:ascii="Times New Roman" w:eastAsia="Times New Roman" w:hAnsi="Times New Roman" w:cs="Times New Roman"/>
                <w:sz w:val="16"/>
                <w:szCs w:val="16"/>
              </w:rPr>
              <w:t xml:space="preserve"> et al. 2020</w:t>
            </w:r>
          </w:p>
        </w:tc>
        <w:tc>
          <w:tcPr>
            <w:tcW w:w="2145" w:type="dxa"/>
            <w:shd w:val="clear" w:color="auto" w:fill="auto"/>
            <w:tcMar>
              <w:top w:w="100" w:type="dxa"/>
              <w:left w:w="100" w:type="dxa"/>
              <w:bottom w:w="100" w:type="dxa"/>
              <w:right w:w="100" w:type="dxa"/>
            </w:tcMar>
          </w:tcPr>
          <w:p w14:paraId="7FA6A693" w14:textId="77777777" w:rsidR="00764C3C" w:rsidRDefault="00000000">
            <w:pPr>
              <w:widowControl w:val="0"/>
              <w:jc w:val="center"/>
              <w:rPr>
                <w:rFonts w:ascii="Times New Roman" w:eastAsia="Times New Roman" w:hAnsi="Times New Roman" w:cs="Times New Roman"/>
                <w:sz w:val="16"/>
                <w:szCs w:val="16"/>
              </w:rPr>
            </w:pPr>
            <w:proofErr w:type="spellStart"/>
            <w:r>
              <w:rPr>
                <w:rFonts w:ascii="Times New Roman" w:eastAsia="Times New Roman" w:hAnsi="Times New Roman" w:cs="Times New Roman"/>
                <w:sz w:val="16"/>
                <w:szCs w:val="16"/>
              </w:rPr>
              <w:t>Ruggerone</w:t>
            </w:r>
            <w:proofErr w:type="spellEnd"/>
            <w:r>
              <w:rPr>
                <w:rFonts w:ascii="Times New Roman" w:eastAsia="Times New Roman" w:hAnsi="Times New Roman" w:cs="Times New Roman"/>
                <w:sz w:val="16"/>
                <w:szCs w:val="16"/>
              </w:rPr>
              <w:t xml:space="preserve"> and Nielsen 2005, </w:t>
            </w:r>
            <w:proofErr w:type="spellStart"/>
            <w:r>
              <w:rPr>
                <w:rFonts w:ascii="Times New Roman" w:eastAsia="Times New Roman" w:hAnsi="Times New Roman" w:cs="Times New Roman"/>
                <w:sz w:val="16"/>
                <w:szCs w:val="16"/>
              </w:rPr>
              <w:t>Ruggerone</w:t>
            </w:r>
            <w:proofErr w:type="spellEnd"/>
            <w:r>
              <w:rPr>
                <w:rFonts w:ascii="Times New Roman" w:eastAsia="Times New Roman" w:hAnsi="Times New Roman" w:cs="Times New Roman"/>
                <w:sz w:val="16"/>
                <w:szCs w:val="16"/>
              </w:rPr>
              <w:t xml:space="preserve"> et al. </w:t>
            </w:r>
            <w:proofErr w:type="gramStart"/>
            <w:r>
              <w:rPr>
                <w:rFonts w:ascii="Times New Roman" w:eastAsia="Times New Roman" w:hAnsi="Times New Roman" w:cs="Times New Roman"/>
                <w:sz w:val="16"/>
                <w:szCs w:val="16"/>
              </w:rPr>
              <w:t>2023 ,</w:t>
            </w:r>
            <w:proofErr w:type="gramEnd"/>
            <w:r>
              <w:rPr>
                <w:rFonts w:ascii="Times New Roman" w:eastAsia="Times New Roman" w:hAnsi="Times New Roman" w:cs="Times New Roman"/>
                <w:sz w:val="16"/>
                <w:szCs w:val="16"/>
              </w:rPr>
              <w:t xml:space="preserve"> Murdoch et al. 2023 (many others…)</w:t>
            </w:r>
          </w:p>
        </w:tc>
      </w:tr>
      <w:tr w:rsidR="00764C3C" w14:paraId="63B3B27D" w14:textId="77777777">
        <w:tc>
          <w:tcPr>
            <w:tcW w:w="1275" w:type="dxa"/>
            <w:shd w:val="clear" w:color="auto" w:fill="auto"/>
            <w:tcMar>
              <w:top w:w="100" w:type="dxa"/>
              <w:left w:w="100" w:type="dxa"/>
              <w:bottom w:w="100" w:type="dxa"/>
              <w:right w:w="100" w:type="dxa"/>
            </w:tcMar>
          </w:tcPr>
          <w:p w14:paraId="451A5AD1"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t>Maximum daily migration temperature</w:t>
            </w:r>
          </w:p>
        </w:tc>
        <w:tc>
          <w:tcPr>
            <w:tcW w:w="1125" w:type="dxa"/>
            <w:shd w:val="clear" w:color="auto" w:fill="auto"/>
            <w:tcMar>
              <w:top w:w="100" w:type="dxa"/>
              <w:left w:w="100" w:type="dxa"/>
              <w:bottom w:w="100" w:type="dxa"/>
              <w:right w:w="100" w:type="dxa"/>
            </w:tcMar>
          </w:tcPr>
          <w:p w14:paraId="1F1AF046"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June - July</w:t>
            </w:r>
          </w:p>
        </w:tc>
        <w:tc>
          <w:tcPr>
            <w:tcW w:w="1215" w:type="dxa"/>
            <w:shd w:val="clear" w:color="auto" w:fill="auto"/>
            <w:tcMar>
              <w:top w:w="100" w:type="dxa"/>
              <w:left w:w="100" w:type="dxa"/>
              <w:bottom w:w="100" w:type="dxa"/>
              <w:right w:w="100" w:type="dxa"/>
            </w:tcMar>
          </w:tcPr>
          <w:p w14:paraId="678079E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migration</w:t>
            </w:r>
          </w:p>
        </w:tc>
        <w:tc>
          <w:tcPr>
            <w:tcW w:w="885" w:type="dxa"/>
            <w:shd w:val="clear" w:color="auto" w:fill="auto"/>
            <w:tcMar>
              <w:top w:w="100" w:type="dxa"/>
              <w:left w:w="100" w:type="dxa"/>
              <w:bottom w:w="100" w:type="dxa"/>
              <w:right w:w="100" w:type="dxa"/>
            </w:tcMar>
          </w:tcPr>
          <w:p w14:paraId="46D28AC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740" w:type="dxa"/>
            <w:shd w:val="clear" w:color="auto" w:fill="auto"/>
            <w:tcMar>
              <w:top w:w="100" w:type="dxa"/>
              <w:left w:w="100" w:type="dxa"/>
              <w:bottom w:w="100" w:type="dxa"/>
              <w:right w:w="100" w:type="dxa"/>
            </w:tcMar>
          </w:tcPr>
          <w:p w14:paraId="16221284"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High temperatures in migration corridors or spawning grounds reduce survival due to heat stress when temperatures are </w:t>
            </w:r>
            <w:proofErr w:type="spellStart"/>
            <w:r>
              <w:rPr>
                <w:rFonts w:ascii="Times New Roman" w:eastAsia="Times New Roman" w:hAnsi="Times New Roman" w:cs="Times New Roman"/>
                <w:sz w:val="16"/>
                <w:szCs w:val="16"/>
              </w:rPr>
              <w:t>are</w:t>
            </w:r>
            <w:proofErr w:type="spellEnd"/>
            <w:r>
              <w:rPr>
                <w:rFonts w:ascii="Times New Roman" w:eastAsia="Times New Roman" w:hAnsi="Times New Roman" w:cs="Times New Roman"/>
                <w:sz w:val="16"/>
                <w:szCs w:val="16"/>
              </w:rPr>
              <w:t xml:space="preserve"> greater than 18C</w:t>
            </w:r>
          </w:p>
        </w:tc>
        <w:tc>
          <w:tcPr>
            <w:tcW w:w="2490" w:type="dxa"/>
            <w:shd w:val="clear" w:color="auto" w:fill="auto"/>
            <w:tcMar>
              <w:top w:w="100" w:type="dxa"/>
              <w:left w:w="100" w:type="dxa"/>
              <w:bottom w:w="100" w:type="dxa"/>
              <w:right w:w="100" w:type="dxa"/>
            </w:tcMar>
          </w:tcPr>
          <w:p w14:paraId="342D03DB"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Max daily migration temp was moderately correlated with median discharge rearing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=0.41) but there were not better methods to examine heat stress in migration corridors and VIFs indicated inclusion of both did not produce multicollinearity issues</w:t>
            </w:r>
          </w:p>
        </w:tc>
        <w:tc>
          <w:tcPr>
            <w:tcW w:w="2115" w:type="dxa"/>
            <w:shd w:val="clear" w:color="auto" w:fill="auto"/>
            <w:tcMar>
              <w:top w:w="100" w:type="dxa"/>
              <w:left w:w="100" w:type="dxa"/>
              <w:bottom w:w="100" w:type="dxa"/>
              <w:right w:w="100" w:type="dxa"/>
            </w:tcMar>
          </w:tcPr>
          <w:p w14:paraId="3DF9C159" w14:textId="77777777" w:rsidR="00764C3C" w:rsidRDefault="00764C3C">
            <w:pPr>
              <w:widowControl w:val="0"/>
              <w:pBdr>
                <w:top w:val="nil"/>
                <w:left w:val="nil"/>
                <w:bottom w:val="nil"/>
                <w:right w:val="nil"/>
                <w:between w:val="nil"/>
              </w:pBdr>
              <w:jc w:val="center"/>
              <w:rPr>
                <w:rFonts w:ascii="Times New Roman" w:eastAsia="Times New Roman" w:hAnsi="Times New Roman" w:cs="Times New Roman"/>
                <w:sz w:val="16"/>
                <w:szCs w:val="16"/>
              </w:rPr>
            </w:pPr>
          </w:p>
        </w:tc>
        <w:tc>
          <w:tcPr>
            <w:tcW w:w="2145" w:type="dxa"/>
            <w:shd w:val="clear" w:color="auto" w:fill="auto"/>
            <w:tcMar>
              <w:top w:w="100" w:type="dxa"/>
              <w:left w:w="100" w:type="dxa"/>
              <w:bottom w:w="100" w:type="dxa"/>
              <w:right w:w="100" w:type="dxa"/>
            </w:tcMar>
          </w:tcPr>
          <w:p w14:paraId="317B568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Von Biela et al. 2020, Howard and von Biela 2023</w:t>
            </w:r>
          </w:p>
        </w:tc>
      </w:tr>
      <w:tr w:rsidR="00764C3C" w14:paraId="17BDEBCF" w14:textId="77777777">
        <w:tc>
          <w:tcPr>
            <w:tcW w:w="1275" w:type="dxa"/>
            <w:shd w:val="clear" w:color="auto" w:fill="auto"/>
            <w:tcMar>
              <w:top w:w="100" w:type="dxa"/>
              <w:left w:w="100" w:type="dxa"/>
              <w:bottom w:w="100" w:type="dxa"/>
              <w:right w:w="100" w:type="dxa"/>
            </w:tcMar>
          </w:tcPr>
          <w:p w14:paraId="7FD354C0"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b/>
                <w:sz w:val="16"/>
                <w:szCs w:val="16"/>
              </w:rPr>
            </w:pPr>
            <w:r>
              <w:rPr>
                <w:rFonts w:ascii="Times New Roman" w:eastAsia="Times New Roman" w:hAnsi="Times New Roman" w:cs="Times New Roman"/>
                <w:b/>
                <w:sz w:val="16"/>
                <w:szCs w:val="16"/>
              </w:rPr>
              <w:lastRenderedPageBreak/>
              <w:t>Body Size</w:t>
            </w:r>
          </w:p>
        </w:tc>
        <w:tc>
          <w:tcPr>
            <w:tcW w:w="1125" w:type="dxa"/>
            <w:shd w:val="clear" w:color="auto" w:fill="auto"/>
            <w:tcMar>
              <w:top w:w="100" w:type="dxa"/>
              <w:left w:w="100" w:type="dxa"/>
              <w:bottom w:w="100" w:type="dxa"/>
              <w:right w:w="100" w:type="dxa"/>
            </w:tcMar>
          </w:tcPr>
          <w:p w14:paraId="696746CE" w14:textId="77777777" w:rsidR="00764C3C" w:rsidRDefault="00000000">
            <w:pPr>
              <w:widowControl w:val="0"/>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Annual Index</w:t>
            </w:r>
          </w:p>
        </w:tc>
        <w:tc>
          <w:tcPr>
            <w:tcW w:w="1215" w:type="dxa"/>
            <w:shd w:val="clear" w:color="auto" w:fill="auto"/>
            <w:tcMar>
              <w:top w:w="100" w:type="dxa"/>
              <w:left w:w="100" w:type="dxa"/>
              <w:bottom w:w="100" w:type="dxa"/>
              <w:right w:w="100" w:type="dxa"/>
            </w:tcMar>
          </w:tcPr>
          <w:p w14:paraId="3A142CD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Adult migration / spawning</w:t>
            </w:r>
          </w:p>
        </w:tc>
        <w:tc>
          <w:tcPr>
            <w:tcW w:w="885" w:type="dxa"/>
            <w:shd w:val="clear" w:color="auto" w:fill="auto"/>
            <w:tcMar>
              <w:top w:w="100" w:type="dxa"/>
              <w:left w:w="100" w:type="dxa"/>
              <w:bottom w:w="100" w:type="dxa"/>
              <w:right w:w="100" w:type="dxa"/>
            </w:tcMar>
          </w:tcPr>
          <w:p w14:paraId="330841EA"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0</w:t>
            </w:r>
          </w:p>
        </w:tc>
        <w:tc>
          <w:tcPr>
            <w:tcW w:w="1740" w:type="dxa"/>
            <w:shd w:val="clear" w:color="auto" w:fill="auto"/>
            <w:tcMar>
              <w:top w:w="100" w:type="dxa"/>
              <w:left w:w="100" w:type="dxa"/>
              <w:bottom w:w="100" w:type="dxa"/>
              <w:right w:w="100" w:type="dxa"/>
            </w:tcMar>
          </w:tcPr>
          <w:p w14:paraId="5ED58EBD"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Larger body size increases migration survival, fecundity, or egg quality which can impact carry over effects to offspring</w:t>
            </w:r>
          </w:p>
        </w:tc>
        <w:tc>
          <w:tcPr>
            <w:tcW w:w="2490" w:type="dxa"/>
            <w:shd w:val="clear" w:color="auto" w:fill="auto"/>
            <w:tcMar>
              <w:top w:w="100" w:type="dxa"/>
              <w:left w:w="100" w:type="dxa"/>
              <w:bottom w:w="100" w:type="dxa"/>
              <w:right w:w="100" w:type="dxa"/>
            </w:tcMar>
          </w:tcPr>
          <w:p w14:paraId="41D1D59B" w14:textId="77777777" w:rsidR="00764C3C" w:rsidRDefault="00000000">
            <w:pPr>
              <w:widowControl w:val="0"/>
              <w:jc w:val="center"/>
              <w:rPr>
                <w:rFonts w:ascii="Times New Roman" w:eastAsia="Times New Roman" w:hAnsi="Times New Roman" w:cs="Times New Roman"/>
                <w:b/>
                <w:i/>
                <w:sz w:val="16"/>
                <w:szCs w:val="16"/>
              </w:rPr>
            </w:pPr>
            <w:r>
              <w:rPr>
                <w:rFonts w:ascii="Times New Roman" w:eastAsia="Times New Roman" w:hAnsi="Times New Roman" w:cs="Times New Roman"/>
                <w:b/>
                <w:i/>
                <w:sz w:val="16"/>
                <w:szCs w:val="16"/>
              </w:rPr>
              <w:t>Included</w:t>
            </w:r>
            <w:r>
              <w:rPr>
                <w:rFonts w:ascii="Times New Roman" w:eastAsia="Times New Roman" w:hAnsi="Times New Roman" w:cs="Times New Roman"/>
                <w:sz w:val="16"/>
                <w:szCs w:val="16"/>
              </w:rPr>
              <w:t>: Body size was moderately correlated with sea ice cover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=0.43) and the marine competitor trend index (r</w:t>
            </w:r>
            <w:r>
              <w:rPr>
                <w:rFonts w:ascii="Times New Roman" w:eastAsia="Times New Roman" w:hAnsi="Times New Roman" w:cs="Times New Roman"/>
                <w:sz w:val="16"/>
                <w:szCs w:val="16"/>
                <w:vertAlign w:val="superscript"/>
              </w:rPr>
              <w:t>2</w:t>
            </w:r>
            <w:r>
              <w:rPr>
                <w:rFonts w:ascii="Times New Roman" w:eastAsia="Times New Roman" w:hAnsi="Times New Roman" w:cs="Times New Roman"/>
                <w:sz w:val="16"/>
                <w:szCs w:val="16"/>
              </w:rPr>
              <w:t xml:space="preserve">=0.57) but the VIFs for the full model were reasonable and there was not an alternative variable or dataset to address the relationship of size with Chinook salmon productivity </w:t>
            </w:r>
          </w:p>
        </w:tc>
        <w:tc>
          <w:tcPr>
            <w:tcW w:w="2115" w:type="dxa"/>
            <w:shd w:val="clear" w:color="auto" w:fill="auto"/>
            <w:tcMar>
              <w:top w:w="100" w:type="dxa"/>
              <w:left w:w="100" w:type="dxa"/>
              <w:bottom w:w="100" w:type="dxa"/>
              <w:right w:w="100" w:type="dxa"/>
            </w:tcMar>
          </w:tcPr>
          <w:p w14:paraId="29FC7932"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Data of Chinook salmon body size </w:t>
            </w:r>
            <w:proofErr w:type="gramStart"/>
            <w:r>
              <w:rPr>
                <w:rFonts w:ascii="Times New Roman" w:eastAsia="Times New Roman" w:hAnsi="Times New Roman" w:cs="Times New Roman"/>
                <w:sz w:val="16"/>
                <w:szCs w:val="16"/>
              </w:rPr>
              <w:t>were</w:t>
            </w:r>
            <w:proofErr w:type="gramEnd"/>
            <w:r>
              <w:rPr>
                <w:rFonts w:ascii="Times New Roman" w:eastAsia="Times New Roman" w:hAnsi="Times New Roman" w:cs="Times New Roman"/>
                <w:sz w:val="16"/>
                <w:szCs w:val="16"/>
              </w:rPr>
              <w:t xml:space="preserve"> collated and archived in by Clark et al. 2018 from age, sex, and length projects across Alaska and were updated through 2022 using the Alaska Department of Fish and Game Arctic-Yukon-Kuskokwim Database Management System.</w:t>
            </w:r>
          </w:p>
        </w:tc>
        <w:tc>
          <w:tcPr>
            <w:tcW w:w="2145" w:type="dxa"/>
            <w:shd w:val="clear" w:color="auto" w:fill="auto"/>
            <w:tcMar>
              <w:top w:w="100" w:type="dxa"/>
              <w:left w:w="100" w:type="dxa"/>
              <w:bottom w:w="100" w:type="dxa"/>
              <w:right w:w="100" w:type="dxa"/>
            </w:tcMar>
          </w:tcPr>
          <w:p w14:paraId="55C23D7E" w14:textId="77777777" w:rsidR="00764C3C" w:rsidRDefault="00000000">
            <w:pPr>
              <w:widowControl w:val="0"/>
              <w:pBdr>
                <w:top w:val="nil"/>
                <w:left w:val="nil"/>
                <w:bottom w:val="nil"/>
                <w:right w:val="nil"/>
                <w:between w:val="nil"/>
              </w:pBdr>
              <w:jc w:val="center"/>
              <w:rPr>
                <w:rFonts w:ascii="Times New Roman" w:eastAsia="Times New Roman" w:hAnsi="Times New Roman" w:cs="Times New Roman"/>
                <w:sz w:val="16"/>
                <w:szCs w:val="16"/>
              </w:rPr>
            </w:pPr>
            <w:r>
              <w:rPr>
                <w:rFonts w:ascii="Times New Roman" w:eastAsia="Times New Roman" w:hAnsi="Times New Roman" w:cs="Times New Roman"/>
                <w:sz w:val="16"/>
                <w:szCs w:val="16"/>
              </w:rPr>
              <w:t xml:space="preserve">Lewis et al. 2015, </w:t>
            </w:r>
            <w:proofErr w:type="spellStart"/>
            <w:r>
              <w:rPr>
                <w:rFonts w:ascii="Times New Roman" w:eastAsia="Times New Roman" w:hAnsi="Times New Roman" w:cs="Times New Roman"/>
                <w:sz w:val="16"/>
                <w:szCs w:val="16"/>
              </w:rPr>
              <w:t>Ohlberger</w:t>
            </w:r>
            <w:proofErr w:type="spellEnd"/>
            <w:r>
              <w:rPr>
                <w:rFonts w:ascii="Times New Roman" w:eastAsia="Times New Roman" w:hAnsi="Times New Roman" w:cs="Times New Roman"/>
                <w:sz w:val="16"/>
                <w:szCs w:val="16"/>
              </w:rPr>
              <w:t xml:space="preserve"> et al. 2020, </w:t>
            </w:r>
            <w:proofErr w:type="spellStart"/>
            <w:r>
              <w:rPr>
                <w:rFonts w:ascii="Times New Roman" w:eastAsia="Times New Roman" w:hAnsi="Times New Roman" w:cs="Times New Roman"/>
                <w:sz w:val="16"/>
                <w:szCs w:val="16"/>
              </w:rPr>
              <w:t>Oke</w:t>
            </w:r>
            <w:proofErr w:type="spellEnd"/>
            <w:r>
              <w:rPr>
                <w:rFonts w:ascii="Times New Roman" w:eastAsia="Times New Roman" w:hAnsi="Times New Roman" w:cs="Times New Roman"/>
                <w:sz w:val="16"/>
                <w:szCs w:val="16"/>
              </w:rPr>
              <w:t xml:space="preserve"> et al. 2020</w:t>
            </w:r>
          </w:p>
        </w:tc>
      </w:tr>
    </w:tbl>
    <w:p w14:paraId="283FAAA6" w14:textId="77777777" w:rsidR="00764C3C" w:rsidRDefault="00764C3C">
      <w:pPr>
        <w:rPr>
          <w:rFonts w:ascii="Times New Roman" w:eastAsia="Times New Roman" w:hAnsi="Times New Roman" w:cs="Times New Roman"/>
          <w:sz w:val="16"/>
          <w:szCs w:val="16"/>
        </w:rPr>
        <w:sectPr w:rsidR="00764C3C" w:rsidSect="00695EB6">
          <w:headerReference w:type="default" r:id="rId58"/>
          <w:pgSz w:w="15840" w:h="12240" w:orient="landscape"/>
          <w:pgMar w:top="1440" w:right="1440" w:bottom="1440" w:left="1440" w:header="720" w:footer="720" w:gutter="0"/>
          <w:cols w:space="720"/>
        </w:sectPr>
      </w:pPr>
    </w:p>
    <w:p w14:paraId="7FCAC12A" w14:textId="008C52AB" w:rsidR="00764C3C" w:rsidRDefault="00000000">
      <w:pPr>
        <w:pStyle w:val="Heading2"/>
        <w:spacing w:before="0" w:after="0" w:line="240" w:lineRule="auto"/>
        <w:rPr>
          <w:rFonts w:ascii="Times New Roman" w:eastAsia="Times New Roman" w:hAnsi="Times New Roman" w:cs="Times New Roman"/>
          <w:sz w:val="24"/>
          <w:szCs w:val="24"/>
        </w:rPr>
      </w:pPr>
      <w:bookmarkStart w:id="67" w:name="_heading=h.1hmsyys" w:colFirst="0" w:colLast="0"/>
      <w:bookmarkStart w:id="68" w:name="_Toc170387646"/>
      <w:bookmarkEnd w:id="67"/>
      <w:r>
        <w:rPr>
          <w:rFonts w:ascii="Times New Roman" w:eastAsia="Times New Roman" w:hAnsi="Times New Roman" w:cs="Times New Roman"/>
          <w:sz w:val="24"/>
          <w:szCs w:val="24"/>
        </w:rPr>
        <w:lastRenderedPageBreak/>
        <w:t>Table S5.</w:t>
      </w:r>
      <w:r w:rsidR="00653ECB">
        <w:rPr>
          <w:rFonts w:ascii="Times New Roman" w:eastAsia="Times New Roman" w:hAnsi="Times New Roman" w:cs="Times New Roman"/>
          <w:sz w:val="24"/>
          <w:szCs w:val="24"/>
        </w:rPr>
        <w:t xml:space="preserve"> </w:t>
      </w:r>
      <w:ins w:id="69" w:author="Megan Feddern" w:date="2024-06-27T13:13:00Z">
        <w:r w:rsidR="00653ECB">
          <w:rPr>
            <w:rFonts w:ascii="Times New Roman" w:eastAsia="Times New Roman" w:hAnsi="Times New Roman" w:cs="Times New Roman"/>
            <w:sz w:val="24"/>
            <w:szCs w:val="24"/>
          </w:rPr>
          <w:t>Variance Inflation Factors</w:t>
        </w:r>
      </w:ins>
      <w:bookmarkEnd w:id="68"/>
    </w:p>
    <w:p w14:paraId="20616743" w14:textId="76CE1990"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Variance inflation factors for covariates included in the final model</w:t>
      </w:r>
      <w:ins w:id="70" w:author="Megan Feddern" w:date="2024-06-27T13:14:00Z">
        <w:r w:rsidR="00653ECB">
          <w:rPr>
            <w:rFonts w:ascii="Times New Roman" w:eastAsia="Times New Roman" w:hAnsi="Times New Roman" w:cs="Times New Roman"/>
            <w:sz w:val="24"/>
            <w:szCs w:val="24"/>
          </w:rPr>
          <w:t>. See Figure S17 for correlation plot.</w:t>
        </w:r>
      </w:ins>
    </w:p>
    <w:p w14:paraId="53C34AAF" w14:textId="77777777" w:rsidR="00764C3C" w:rsidRDefault="00764C3C">
      <w:pPr>
        <w:rPr>
          <w:rFonts w:ascii="Times New Roman" w:eastAsia="Times New Roman" w:hAnsi="Times New Roman" w:cs="Times New Roman"/>
          <w:sz w:val="24"/>
          <w:szCs w:val="24"/>
        </w:rPr>
      </w:pP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764C3C" w14:paraId="33E0EB55" w14:textId="77777777">
        <w:tc>
          <w:tcPr>
            <w:tcW w:w="4680" w:type="dxa"/>
            <w:shd w:val="clear" w:color="auto" w:fill="auto"/>
            <w:tcMar>
              <w:top w:w="100" w:type="dxa"/>
              <w:left w:w="100" w:type="dxa"/>
              <w:bottom w:w="100" w:type="dxa"/>
              <w:right w:w="100" w:type="dxa"/>
            </w:tcMar>
          </w:tcPr>
          <w:p w14:paraId="0614F125"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Covariate</w:t>
            </w:r>
          </w:p>
        </w:tc>
        <w:tc>
          <w:tcPr>
            <w:tcW w:w="4680" w:type="dxa"/>
            <w:shd w:val="clear" w:color="auto" w:fill="auto"/>
            <w:tcMar>
              <w:top w:w="100" w:type="dxa"/>
              <w:left w:w="100" w:type="dxa"/>
              <w:bottom w:w="100" w:type="dxa"/>
              <w:right w:w="100" w:type="dxa"/>
            </w:tcMar>
          </w:tcPr>
          <w:p w14:paraId="6C73DC8D" w14:textId="77777777" w:rsidR="00764C3C" w:rsidRDefault="00000000">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Variance Inflation Factor</w:t>
            </w:r>
          </w:p>
        </w:tc>
      </w:tr>
      <w:tr w:rsidR="0001474A" w14:paraId="1FF0CEA9" w14:textId="77777777">
        <w:tc>
          <w:tcPr>
            <w:tcW w:w="4680" w:type="dxa"/>
            <w:shd w:val="clear" w:color="auto" w:fill="auto"/>
            <w:tcMar>
              <w:top w:w="100" w:type="dxa"/>
              <w:left w:w="100" w:type="dxa"/>
              <w:bottom w:w="100" w:type="dxa"/>
              <w:right w:w="100" w:type="dxa"/>
            </w:tcMar>
          </w:tcPr>
          <w:p w14:paraId="1D07E846" w14:textId="617927D4"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Marine competitors</w:t>
            </w:r>
          </w:p>
        </w:tc>
        <w:tc>
          <w:tcPr>
            <w:tcW w:w="4680" w:type="dxa"/>
            <w:shd w:val="clear" w:color="auto" w:fill="auto"/>
            <w:tcMar>
              <w:top w:w="100" w:type="dxa"/>
              <w:left w:w="100" w:type="dxa"/>
              <w:bottom w:w="100" w:type="dxa"/>
              <w:right w:w="100" w:type="dxa"/>
            </w:tcMar>
          </w:tcPr>
          <w:p w14:paraId="53668B0A" w14:textId="7FF9C96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2.19</w:t>
            </w:r>
          </w:p>
        </w:tc>
      </w:tr>
      <w:tr w:rsidR="0001474A" w14:paraId="7C441A78" w14:textId="77777777">
        <w:tc>
          <w:tcPr>
            <w:tcW w:w="4680" w:type="dxa"/>
            <w:shd w:val="clear" w:color="auto" w:fill="auto"/>
            <w:tcMar>
              <w:top w:w="100" w:type="dxa"/>
              <w:left w:w="100" w:type="dxa"/>
              <w:bottom w:w="100" w:type="dxa"/>
              <w:right w:w="100" w:type="dxa"/>
            </w:tcMar>
          </w:tcPr>
          <w:p w14:paraId="56B0FB1D"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Size </w:t>
            </w:r>
          </w:p>
        </w:tc>
        <w:tc>
          <w:tcPr>
            <w:tcW w:w="4680" w:type="dxa"/>
            <w:shd w:val="clear" w:color="auto" w:fill="auto"/>
            <w:tcMar>
              <w:top w:w="100" w:type="dxa"/>
              <w:left w:w="100" w:type="dxa"/>
              <w:bottom w:w="100" w:type="dxa"/>
              <w:right w:w="100" w:type="dxa"/>
            </w:tcMar>
          </w:tcPr>
          <w:p w14:paraId="5E9E5C34"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1.96</w:t>
            </w:r>
          </w:p>
        </w:tc>
      </w:tr>
      <w:tr w:rsidR="0001474A" w14:paraId="2B75619D" w14:textId="77777777">
        <w:tc>
          <w:tcPr>
            <w:tcW w:w="4680" w:type="dxa"/>
            <w:shd w:val="clear" w:color="auto" w:fill="auto"/>
            <w:tcMar>
              <w:top w:w="100" w:type="dxa"/>
              <w:left w:w="100" w:type="dxa"/>
              <w:bottom w:w="100" w:type="dxa"/>
              <w:right w:w="100" w:type="dxa"/>
            </w:tcMar>
          </w:tcPr>
          <w:p w14:paraId="5BB856CB" w14:textId="3CC36F1A"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Ice cover index</w:t>
            </w:r>
          </w:p>
        </w:tc>
        <w:tc>
          <w:tcPr>
            <w:tcW w:w="4680" w:type="dxa"/>
            <w:shd w:val="clear" w:color="auto" w:fill="auto"/>
            <w:tcMar>
              <w:top w:w="100" w:type="dxa"/>
              <w:left w:w="100" w:type="dxa"/>
              <w:bottom w:w="100" w:type="dxa"/>
              <w:right w:w="100" w:type="dxa"/>
            </w:tcMar>
          </w:tcPr>
          <w:p w14:paraId="49E6847C" w14:textId="308A046D"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1.58</w:t>
            </w:r>
          </w:p>
        </w:tc>
      </w:tr>
      <w:tr w:rsidR="0001474A" w14:paraId="51C12E96" w14:textId="77777777">
        <w:tc>
          <w:tcPr>
            <w:tcW w:w="4680" w:type="dxa"/>
            <w:shd w:val="clear" w:color="auto" w:fill="auto"/>
            <w:tcMar>
              <w:top w:w="100" w:type="dxa"/>
              <w:left w:w="100" w:type="dxa"/>
              <w:bottom w:w="100" w:type="dxa"/>
              <w:right w:w="100" w:type="dxa"/>
            </w:tcMar>
          </w:tcPr>
          <w:p w14:paraId="512E9256"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Winter Sea Surface Temperature</w:t>
            </w:r>
          </w:p>
        </w:tc>
        <w:tc>
          <w:tcPr>
            <w:tcW w:w="4680" w:type="dxa"/>
            <w:shd w:val="clear" w:color="auto" w:fill="auto"/>
            <w:tcMar>
              <w:top w:w="100" w:type="dxa"/>
              <w:left w:w="100" w:type="dxa"/>
              <w:bottom w:w="100" w:type="dxa"/>
              <w:right w:w="100" w:type="dxa"/>
            </w:tcMar>
          </w:tcPr>
          <w:p w14:paraId="02B0BFF8"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1.41</w:t>
            </w:r>
          </w:p>
        </w:tc>
      </w:tr>
      <w:tr w:rsidR="0001474A" w14:paraId="65A2D615" w14:textId="77777777">
        <w:tc>
          <w:tcPr>
            <w:tcW w:w="4680" w:type="dxa"/>
            <w:shd w:val="clear" w:color="auto" w:fill="auto"/>
            <w:tcMar>
              <w:top w:w="100" w:type="dxa"/>
              <w:left w:w="100" w:type="dxa"/>
              <w:bottom w:w="100" w:type="dxa"/>
              <w:right w:w="100" w:type="dxa"/>
            </w:tcMar>
          </w:tcPr>
          <w:p w14:paraId="7B2511C0" w14:textId="2DDC030E"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ice breakup timing</w:t>
            </w:r>
          </w:p>
        </w:tc>
        <w:tc>
          <w:tcPr>
            <w:tcW w:w="4680" w:type="dxa"/>
            <w:shd w:val="clear" w:color="auto" w:fill="auto"/>
            <w:tcMar>
              <w:top w:w="100" w:type="dxa"/>
              <w:left w:w="100" w:type="dxa"/>
              <w:bottom w:w="100" w:type="dxa"/>
              <w:right w:w="100" w:type="dxa"/>
            </w:tcMar>
          </w:tcPr>
          <w:p w14:paraId="5826DAC0" w14:textId="6C6E01AE"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1.31</w:t>
            </w:r>
          </w:p>
        </w:tc>
      </w:tr>
      <w:tr w:rsidR="0001474A" w14:paraId="1F7117B8" w14:textId="77777777">
        <w:tc>
          <w:tcPr>
            <w:tcW w:w="4680" w:type="dxa"/>
            <w:shd w:val="clear" w:color="auto" w:fill="auto"/>
            <w:tcMar>
              <w:top w:w="100" w:type="dxa"/>
              <w:left w:w="100" w:type="dxa"/>
              <w:bottom w:w="100" w:type="dxa"/>
              <w:right w:w="100" w:type="dxa"/>
            </w:tcMar>
          </w:tcPr>
          <w:p w14:paraId="32FBD7C5" w14:textId="07CD7BEC"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Summer Sea Surface Temperature</w:t>
            </w:r>
          </w:p>
        </w:tc>
        <w:tc>
          <w:tcPr>
            <w:tcW w:w="4680" w:type="dxa"/>
            <w:shd w:val="clear" w:color="auto" w:fill="auto"/>
            <w:tcMar>
              <w:top w:w="100" w:type="dxa"/>
              <w:left w:w="100" w:type="dxa"/>
              <w:bottom w:w="100" w:type="dxa"/>
              <w:right w:w="100" w:type="dxa"/>
            </w:tcMar>
          </w:tcPr>
          <w:p w14:paraId="029168E0" w14:textId="7117D423"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w:t>
            </w:r>
          </w:p>
        </w:tc>
      </w:tr>
      <w:tr w:rsidR="0001474A" w14:paraId="76C6B18E" w14:textId="77777777">
        <w:tc>
          <w:tcPr>
            <w:tcW w:w="4680" w:type="dxa"/>
            <w:shd w:val="clear" w:color="auto" w:fill="auto"/>
            <w:tcMar>
              <w:top w:w="100" w:type="dxa"/>
              <w:left w:w="100" w:type="dxa"/>
              <w:bottom w:w="100" w:type="dxa"/>
              <w:right w:w="100" w:type="dxa"/>
            </w:tcMar>
          </w:tcPr>
          <w:p w14:paraId="50A7A61E"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cross-shelf wind</w:t>
            </w:r>
          </w:p>
        </w:tc>
        <w:tc>
          <w:tcPr>
            <w:tcW w:w="4680" w:type="dxa"/>
            <w:shd w:val="clear" w:color="auto" w:fill="auto"/>
            <w:tcMar>
              <w:top w:w="100" w:type="dxa"/>
              <w:left w:w="100" w:type="dxa"/>
              <w:bottom w:w="100" w:type="dxa"/>
              <w:right w:w="100" w:type="dxa"/>
            </w:tcMar>
          </w:tcPr>
          <w:p w14:paraId="4A9CA730"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w:t>
            </w:r>
          </w:p>
        </w:tc>
      </w:tr>
      <w:tr w:rsidR="0001474A" w14:paraId="27366616" w14:textId="77777777">
        <w:tc>
          <w:tcPr>
            <w:tcW w:w="4680" w:type="dxa"/>
            <w:shd w:val="clear" w:color="auto" w:fill="auto"/>
            <w:tcMar>
              <w:top w:w="100" w:type="dxa"/>
              <w:left w:w="100" w:type="dxa"/>
              <w:bottom w:w="100" w:type="dxa"/>
              <w:right w:w="100" w:type="dxa"/>
            </w:tcMar>
          </w:tcPr>
          <w:p w14:paraId="3F967B9D" w14:textId="4E901E43"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Cumulative degree days (rearing)</w:t>
            </w:r>
          </w:p>
        </w:tc>
        <w:tc>
          <w:tcPr>
            <w:tcW w:w="4680" w:type="dxa"/>
            <w:shd w:val="clear" w:color="auto" w:fill="auto"/>
            <w:tcMar>
              <w:top w:w="100" w:type="dxa"/>
              <w:left w:w="100" w:type="dxa"/>
              <w:bottom w:w="100" w:type="dxa"/>
              <w:right w:w="100" w:type="dxa"/>
            </w:tcMar>
          </w:tcPr>
          <w:p w14:paraId="0B110696" w14:textId="09E5C743"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1.28</w:t>
            </w:r>
          </w:p>
        </w:tc>
      </w:tr>
      <w:tr w:rsidR="0001474A" w14:paraId="7AA4D850" w14:textId="77777777">
        <w:tc>
          <w:tcPr>
            <w:tcW w:w="4680" w:type="dxa"/>
            <w:shd w:val="clear" w:color="auto" w:fill="auto"/>
            <w:tcMar>
              <w:top w:w="100" w:type="dxa"/>
              <w:left w:w="100" w:type="dxa"/>
              <w:bottom w:w="100" w:type="dxa"/>
              <w:right w:w="100" w:type="dxa"/>
            </w:tcMar>
          </w:tcPr>
          <w:p w14:paraId="3C87BEFB"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 discharge (rearing)</w:t>
            </w:r>
          </w:p>
        </w:tc>
        <w:tc>
          <w:tcPr>
            <w:tcW w:w="4680" w:type="dxa"/>
            <w:shd w:val="clear" w:color="auto" w:fill="auto"/>
            <w:tcMar>
              <w:top w:w="100" w:type="dxa"/>
              <w:left w:w="100" w:type="dxa"/>
              <w:bottom w:w="100" w:type="dxa"/>
              <w:right w:w="100" w:type="dxa"/>
            </w:tcMar>
          </w:tcPr>
          <w:p w14:paraId="3EB681F8" w14:textId="7777777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w:t>
            </w:r>
          </w:p>
        </w:tc>
      </w:tr>
      <w:tr w:rsidR="0001474A" w14:paraId="28D830D3" w14:textId="77777777">
        <w:tc>
          <w:tcPr>
            <w:tcW w:w="4680" w:type="dxa"/>
            <w:shd w:val="clear" w:color="auto" w:fill="auto"/>
            <w:tcMar>
              <w:top w:w="100" w:type="dxa"/>
              <w:left w:w="100" w:type="dxa"/>
              <w:bottom w:w="100" w:type="dxa"/>
              <w:right w:w="100" w:type="dxa"/>
            </w:tcMar>
          </w:tcPr>
          <w:p w14:paraId="210B715F" w14:textId="001C4469"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Maximum Mean Daily Temperature</w:t>
            </w:r>
          </w:p>
        </w:tc>
        <w:tc>
          <w:tcPr>
            <w:tcW w:w="4680" w:type="dxa"/>
            <w:shd w:val="clear" w:color="auto" w:fill="auto"/>
            <w:tcMar>
              <w:top w:w="100" w:type="dxa"/>
              <w:left w:w="100" w:type="dxa"/>
              <w:bottom w:w="100" w:type="dxa"/>
              <w:right w:w="100" w:type="dxa"/>
            </w:tcMar>
          </w:tcPr>
          <w:p w14:paraId="4F090A2D" w14:textId="57793347"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1.11</w:t>
            </w:r>
          </w:p>
        </w:tc>
      </w:tr>
      <w:tr w:rsidR="0001474A" w14:paraId="2928B532" w14:textId="77777777">
        <w:tc>
          <w:tcPr>
            <w:tcW w:w="4680" w:type="dxa"/>
            <w:shd w:val="clear" w:color="auto" w:fill="auto"/>
            <w:tcMar>
              <w:top w:w="100" w:type="dxa"/>
              <w:left w:w="100" w:type="dxa"/>
              <w:bottom w:w="100" w:type="dxa"/>
              <w:right w:w="100" w:type="dxa"/>
            </w:tcMar>
          </w:tcPr>
          <w:p w14:paraId="08D5C547" w14:textId="4CE589AA"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 discharge (incubation)</w:t>
            </w:r>
          </w:p>
        </w:tc>
        <w:tc>
          <w:tcPr>
            <w:tcW w:w="4680" w:type="dxa"/>
            <w:shd w:val="clear" w:color="auto" w:fill="auto"/>
            <w:tcMar>
              <w:top w:w="100" w:type="dxa"/>
              <w:left w:w="100" w:type="dxa"/>
              <w:bottom w:w="100" w:type="dxa"/>
              <w:right w:w="100" w:type="dxa"/>
            </w:tcMar>
          </w:tcPr>
          <w:p w14:paraId="0BFDF83B" w14:textId="1CDF2842" w:rsidR="0001474A" w:rsidRDefault="0001474A" w:rsidP="0001474A">
            <w:pPr>
              <w:widowControl w:val="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1.10</w:t>
            </w:r>
          </w:p>
        </w:tc>
      </w:tr>
    </w:tbl>
    <w:p w14:paraId="19BBF6C3" w14:textId="77777777" w:rsidR="00764C3C" w:rsidRDefault="00764C3C">
      <w:pPr>
        <w:rPr>
          <w:rFonts w:ascii="Times New Roman" w:eastAsia="Times New Roman" w:hAnsi="Times New Roman" w:cs="Times New Roman"/>
          <w:sz w:val="24"/>
          <w:szCs w:val="24"/>
        </w:rPr>
      </w:pPr>
    </w:p>
    <w:p w14:paraId="5AF66823" w14:textId="18815BCA" w:rsidR="00764C3C" w:rsidRDefault="00000000">
      <w:pPr>
        <w:pStyle w:val="Heading2"/>
        <w:rPr>
          <w:rFonts w:ascii="Times New Roman" w:eastAsia="Times New Roman" w:hAnsi="Times New Roman" w:cs="Times New Roman"/>
          <w:sz w:val="24"/>
          <w:szCs w:val="24"/>
        </w:rPr>
      </w:pPr>
      <w:bookmarkStart w:id="71" w:name="_heading=h.2grqrue" w:colFirst="0" w:colLast="0"/>
      <w:bookmarkEnd w:id="71"/>
      <w:r>
        <w:br w:type="page"/>
      </w:r>
      <w:bookmarkStart w:id="72" w:name="_Toc170387647"/>
      <w:r>
        <w:rPr>
          <w:rFonts w:ascii="Times New Roman" w:eastAsia="Times New Roman" w:hAnsi="Times New Roman" w:cs="Times New Roman"/>
          <w:sz w:val="24"/>
          <w:szCs w:val="24"/>
        </w:rPr>
        <w:lastRenderedPageBreak/>
        <w:t xml:space="preserve">Table S6. </w:t>
      </w:r>
      <w:ins w:id="73" w:author="Megan Feddern" w:date="2024-06-27T13:15:00Z">
        <w:r w:rsidR="00D8268E">
          <w:rPr>
            <w:rFonts w:ascii="Times New Roman" w:eastAsia="Times New Roman" w:hAnsi="Times New Roman" w:cs="Times New Roman"/>
            <w:sz w:val="24"/>
            <w:szCs w:val="24"/>
          </w:rPr>
          <w:t>Density Dependent Effect Sizes</w:t>
        </w:r>
      </w:ins>
      <w:bookmarkEnd w:id="72"/>
    </w:p>
    <w:p w14:paraId="3A05E3A0" w14:textId="77777777"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Population-specific density dependent effects on Chinook salmon productivity. Effect size can be interpreted in the percent change (decrease) in recruits per spawner for 1 standard deviation increase in spawner abundance. </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70"/>
        <w:gridCol w:w="1870"/>
        <w:gridCol w:w="1870"/>
        <w:gridCol w:w="1870"/>
        <w:gridCol w:w="1870"/>
      </w:tblGrid>
      <w:tr w:rsidR="00764C3C" w14:paraId="24F21C73" w14:textId="77777777">
        <w:tc>
          <w:tcPr>
            <w:tcW w:w="1870" w:type="dxa"/>
          </w:tcPr>
          <w:p w14:paraId="0EFA53F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Population</w:t>
            </w:r>
          </w:p>
        </w:tc>
        <w:tc>
          <w:tcPr>
            <w:tcW w:w="1870" w:type="dxa"/>
          </w:tcPr>
          <w:p w14:paraId="3473A7E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Spawner Abundance SD</w:t>
            </w:r>
          </w:p>
        </w:tc>
        <w:tc>
          <w:tcPr>
            <w:tcW w:w="1870" w:type="dxa"/>
          </w:tcPr>
          <w:p w14:paraId="53FC66B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Posterior Median</w:t>
            </w:r>
          </w:p>
        </w:tc>
        <w:tc>
          <w:tcPr>
            <w:tcW w:w="1870" w:type="dxa"/>
          </w:tcPr>
          <w:p w14:paraId="14FC42C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Lower 50% Credible Interval (HDI)</w:t>
            </w:r>
          </w:p>
        </w:tc>
        <w:tc>
          <w:tcPr>
            <w:tcW w:w="1870" w:type="dxa"/>
          </w:tcPr>
          <w:p w14:paraId="2C99D7A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Upper 50% Credible Interval (HDI)</w:t>
            </w:r>
          </w:p>
        </w:tc>
      </w:tr>
      <w:tr w:rsidR="00764C3C" w14:paraId="2A22AC20" w14:textId="77777777">
        <w:tc>
          <w:tcPr>
            <w:tcW w:w="1870" w:type="dxa"/>
            <w:vAlign w:val="bottom"/>
          </w:tcPr>
          <w:p w14:paraId="773A1CE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Aniak</w:t>
            </w:r>
          </w:p>
        </w:tc>
        <w:tc>
          <w:tcPr>
            <w:tcW w:w="1870" w:type="dxa"/>
            <w:vAlign w:val="bottom"/>
          </w:tcPr>
          <w:p w14:paraId="0B739B7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8,252</w:t>
            </w:r>
          </w:p>
        </w:tc>
        <w:tc>
          <w:tcPr>
            <w:tcW w:w="1870" w:type="dxa"/>
            <w:vAlign w:val="bottom"/>
          </w:tcPr>
          <w:p w14:paraId="6D1F098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-83</w:t>
            </w:r>
          </w:p>
        </w:tc>
        <w:tc>
          <w:tcPr>
            <w:tcW w:w="1870" w:type="dxa"/>
            <w:vAlign w:val="bottom"/>
          </w:tcPr>
          <w:p w14:paraId="5ABC705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-112</w:t>
            </w:r>
          </w:p>
        </w:tc>
        <w:tc>
          <w:tcPr>
            <w:tcW w:w="1870" w:type="dxa"/>
            <w:vAlign w:val="bottom"/>
          </w:tcPr>
          <w:p w14:paraId="0A2E37E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r>
      <w:tr w:rsidR="00764C3C" w14:paraId="3D6F03BA" w14:textId="77777777">
        <w:tc>
          <w:tcPr>
            <w:tcW w:w="1870" w:type="dxa"/>
            <w:vAlign w:val="bottom"/>
          </w:tcPr>
          <w:p w14:paraId="0F3204FF"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Carmacks</w:t>
            </w:r>
            <w:proofErr w:type="spellEnd"/>
          </w:p>
        </w:tc>
        <w:tc>
          <w:tcPr>
            <w:tcW w:w="1870" w:type="dxa"/>
            <w:vAlign w:val="bottom"/>
          </w:tcPr>
          <w:p w14:paraId="0CF6550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4,104</w:t>
            </w:r>
          </w:p>
        </w:tc>
        <w:tc>
          <w:tcPr>
            <w:tcW w:w="1870" w:type="dxa"/>
            <w:vAlign w:val="bottom"/>
          </w:tcPr>
          <w:p w14:paraId="61297FD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w:t>
            </w:r>
          </w:p>
        </w:tc>
        <w:tc>
          <w:tcPr>
            <w:tcW w:w="1870" w:type="dxa"/>
            <w:vAlign w:val="bottom"/>
          </w:tcPr>
          <w:p w14:paraId="101ACDE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tc>
        <w:tc>
          <w:tcPr>
            <w:tcW w:w="1870" w:type="dxa"/>
            <w:vAlign w:val="bottom"/>
          </w:tcPr>
          <w:p w14:paraId="6F58D1A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764C3C" w14:paraId="0C3EC3E2" w14:textId="77777777">
        <w:tc>
          <w:tcPr>
            <w:tcW w:w="1870" w:type="dxa"/>
            <w:vAlign w:val="bottom"/>
          </w:tcPr>
          <w:p w14:paraId="66EEC22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Chena</w:t>
            </w:r>
          </w:p>
        </w:tc>
        <w:tc>
          <w:tcPr>
            <w:tcW w:w="1870" w:type="dxa"/>
            <w:vAlign w:val="bottom"/>
          </w:tcPr>
          <w:p w14:paraId="709BF66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3,504</w:t>
            </w:r>
          </w:p>
        </w:tc>
        <w:tc>
          <w:tcPr>
            <w:tcW w:w="1870" w:type="dxa"/>
            <w:vAlign w:val="bottom"/>
          </w:tcPr>
          <w:p w14:paraId="2A481D1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-41</w:t>
            </w:r>
          </w:p>
        </w:tc>
        <w:tc>
          <w:tcPr>
            <w:tcW w:w="1870" w:type="dxa"/>
            <w:vAlign w:val="bottom"/>
          </w:tcPr>
          <w:p w14:paraId="2B90CF3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c>
          <w:tcPr>
            <w:tcW w:w="1870" w:type="dxa"/>
            <w:vAlign w:val="bottom"/>
          </w:tcPr>
          <w:p w14:paraId="6D69BB2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r>
      <w:tr w:rsidR="00764C3C" w14:paraId="5FC37BF3" w14:textId="77777777">
        <w:tc>
          <w:tcPr>
            <w:tcW w:w="1870" w:type="dxa"/>
            <w:vAlign w:val="bottom"/>
          </w:tcPr>
          <w:p w14:paraId="5EED656E"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EFAndreafsky</w:t>
            </w:r>
            <w:proofErr w:type="spellEnd"/>
          </w:p>
        </w:tc>
        <w:tc>
          <w:tcPr>
            <w:tcW w:w="1870" w:type="dxa"/>
            <w:vAlign w:val="bottom"/>
          </w:tcPr>
          <w:p w14:paraId="54590CD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1,863</w:t>
            </w:r>
          </w:p>
        </w:tc>
        <w:tc>
          <w:tcPr>
            <w:tcW w:w="1870" w:type="dxa"/>
            <w:vAlign w:val="bottom"/>
          </w:tcPr>
          <w:p w14:paraId="774F8DA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870" w:type="dxa"/>
            <w:vAlign w:val="bottom"/>
          </w:tcPr>
          <w:p w14:paraId="41FABDF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1870" w:type="dxa"/>
            <w:vAlign w:val="bottom"/>
          </w:tcPr>
          <w:p w14:paraId="4B56E60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64C3C" w14:paraId="7292D57D" w14:textId="77777777">
        <w:tc>
          <w:tcPr>
            <w:tcW w:w="1870" w:type="dxa"/>
            <w:vAlign w:val="bottom"/>
          </w:tcPr>
          <w:p w14:paraId="6976F83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George</w:t>
            </w:r>
          </w:p>
        </w:tc>
        <w:tc>
          <w:tcPr>
            <w:tcW w:w="1870" w:type="dxa"/>
            <w:vAlign w:val="bottom"/>
          </w:tcPr>
          <w:p w14:paraId="141D0EC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1,873</w:t>
            </w:r>
          </w:p>
        </w:tc>
        <w:tc>
          <w:tcPr>
            <w:tcW w:w="1870" w:type="dxa"/>
            <w:vAlign w:val="bottom"/>
          </w:tcPr>
          <w:p w14:paraId="39CCB5F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w:t>
            </w:r>
          </w:p>
        </w:tc>
        <w:tc>
          <w:tcPr>
            <w:tcW w:w="1870" w:type="dxa"/>
            <w:vAlign w:val="bottom"/>
          </w:tcPr>
          <w:p w14:paraId="7D6EB8F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-38</w:t>
            </w:r>
          </w:p>
        </w:tc>
        <w:tc>
          <w:tcPr>
            <w:tcW w:w="1870" w:type="dxa"/>
            <w:vAlign w:val="bottom"/>
          </w:tcPr>
          <w:p w14:paraId="1BBB114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64C3C" w14:paraId="4750AA6A" w14:textId="77777777">
        <w:tc>
          <w:tcPr>
            <w:tcW w:w="1870" w:type="dxa"/>
            <w:vAlign w:val="bottom"/>
          </w:tcPr>
          <w:p w14:paraId="0615108E"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Gisasa</w:t>
            </w:r>
            <w:proofErr w:type="spellEnd"/>
          </w:p>
        </w:tc>
        <w:tc>
          <w:tcPr>
            <w:tcW w:w="1870" w:type="dxa"/>
            <w:vAlign w:val="bottom"/>
          </w:tcPr>
          <w:p w14:paraId="7128B98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818</w:t>
            </w:r>
          </w:p>
        </w:tc>
        <w:tc>
          <w:tcPr>
            <w:tcW w:w="1870" w:type="dxa"/>
            <w:vAlign w:val="bottom"/>
          </w:tcPr>
          <w:p w14:paraId="426254B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870" w:type="dxa"/>
            <w:vAlign w:val="bottom"/>
          </w:tcPr>
          <w:p w14:paraId="515A020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c>
          <w:tcPr>
            <w:tcW w:w="1870" w:type="dxa"/>
            <w:vAlign w:val="bottom"/>
          </w:tcPr>
          <w:p w14:paraId="050C637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64C3C" w14:paraId="2EFBB92B" w14:textId="77777777">
        <w:tc>
          <w:tcPr>
            <w:tcW w:w="1870" w:type="dxa"/>
            <w:vAlign w:val="bottom"/>
          </w:tcPr>
          <w:p w14:paraId="7CA68AB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Goodnews</w:t>
            </w:r>
          </w:p>
        </w:tc>
        <w:tc>
          <w:tcPr>
            <w:tcW w:w="1870" w:type="dxa"/>
            <w:vAlign w:val="bottom"/>
          </w:tcPr>
          <w:p w14:paraId="1C2438A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999</w:t>
            </w:r>
          </w:p>
        </w:tc>
        <w:tc>
          <w:tcPr>
            <w:tcW w:w="1870" w:type="dxa"/>
            <w:vAlign w:val="bottom"/>
          </w:tcPr>
          <w:p w14:paraId="349EB5C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870" w:type="dxa"/>
            <w:vAlign w:val="bottom"/>
          </w:tcPr>
          <w:p w14:paraId="47B0CCA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870" w:type="dxa"/>
            <w:vAlign w:val="bottom"/>
          </w:tcPr>
          <w:p w14:paraId="64A87E2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64C3C" w14:paraId="4592970A" w14:textId="77777777">
        <w:tc>
          <w:tcPr>
            <w:tcW w:w="1870" w:type="dxa"/>
            <w:vAlign w:val="bottom"/>
          </w:tcPr>
          <w:p w14:paraId="09FB5FCC"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Holitna</w:t>
            </w:r>
            <w:proofErr w:type="spellEnd"/>
          </w:p>
        </w:tc>
        <w:tc>
          <w:tcPr>
            <w:tcW w:w="1870" w:type="dxa"/>
            <w:vAlign w:val="bottom"/>
          </w:tcPr>
          <w:p w14:paraId="0B96B8E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6,426</w:t>
            </w:r>
          </w:p>
        </w:tc>
        <w:tc>
          <w:tcPr>
            <w:tcW w:w="1870" w:type="dxa"/>
            <w:vAlign w:val="bottom"/>
          </w:tcPr>
          <w:p w14:paraId="30412F3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w:t>
            </w:r>
          </w:p>
        </w:tc>
        <w:tc>
          <w:tcPr>
            <w:tcW w:w="1870" w:type="dxa"/>
            <w:vAlign w:val="bottom"/>
          </w:tcPr>
          <w:p w14:paraId="4FBC557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-100</w:t>
            </w:r>
          </w:p>
        </w:tc>
        <w:tc>
          <w:tcPr>
            <w:tcW w:w="1870" w:type="dxa"/>
            <w:vAlign w:val="bottom"/>
          </w:tcPr>
          <w:p w14:paraId="0728DC2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-40</w:t>
            </w:r>
          </w:p>
        </w:tc>
      </w:tr>
      <w:tr w:rsidR="00764C3C" w14:paraId="10064828" w14:textId="77777777">
        <w:tc>
          <w:tcPr>
            <w:tcW w:w="1870" w:type="dxa"/>
            <w:vAlign w:val="bottom"/>
          </w:tcPr>
          <w:p w14:paraId="23B9306E"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Holokuk</w:t>
            </w:r>
            <w:proofErr w:type="spellEnd"/>
          </w:p>
        </w:tc>
        <w:tc>
          <w:tcPr>
            <w:tcW w:w="1870" w:type="dxa"/>
            <w:vAlign w:val="bottom"/>
          </w:tcPr>
          <w:p w14:paraId="12839E9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989</w:t>
            </w:r>
          </w:p>
        </w:tc>
        <w:tc>
          <w:tcPr>
            <w:tcW w:w="1870" w:type="dxa"/>
            <w:vAlign w:val="bottom"/>
          </w:tcPr>
          <w:p w14:paraId="5E68BEC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870" w:type="dxa"/>
            <w:vAlign w:val="bottom"/>
          </w:tcPr>
          <w:p w14:paraId="736BDF0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870" w:type="dxa"/>
            <w:vAlign w:val="bottom"/>
          </w:tcPr>
          <w:p w14:paraId="0C57669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64C3C" w14:paraId="6B59CCBB" w14:textId="77777777">
        <w:tc>
          <w:tcPr>
            <w:tcW w:w="1870" w:type="dxa"/>
            <w:vAlign w:val="bottom"/>
          </w:tcPr>
          <w:p w14:paraId="5C0ACF97"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Kisaralik</w:t>
            </w:r>
            <w:proofErr w:type="spellEnd"/>
          </w:p>
        </w:tc>
        <w:tc>
          <w:tcPr>
            <w:tcW w:w="1870" w:type="dxa"/>
            <w:vAlign w:val="bottom"/>
          </w:tcPr>
          <w:p w14:paraId="25CAC26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5,078</w:t>
            </w:r>
          </w:p>
        </w:tc>
        <w:tc>
          <w:tcPr>
            <w:tcW w:w="1870" w:type="dxa"/>
            <w:vAlign w:val="bottom"/>
          </w:tcPr>
          <w:p w14:paraId="6E8FB3A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w:t>
            </w:r>
          </w:p>
        </w:tc>
        <w:tc>
          <w:tcPr>
            <w:tcW w:w="1870" w:type="dxa"/>
            <w:vAlign w:val="bottom"/>
          </w:tcPr>
          <w:p w14:paraId="19EB817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w:t>
            </w:r>
          </w:p>
        </w:tc>
        <w:tc>
          <w:tcPr>
            <w:tcW w:w="1870" w:type="dxa"/>
            <w:vAlign w:val="bottom"/>
          </w:tcPr>
          <w:p w14:paraId="7AD2281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764C3C" w14:paraId="37AD4909" w14:textId="77777777">
        <w:tc>
          <w:tcPr>
            <w:tcW w:w="1870" w:type="dxa"/>
            <w:vAlign w:val="bottom"/>
          </w:tcPr>
          <w:p w14:paraId="6F1006DC"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Kogrukluk</w:t>
            </w:r>
            <w:proofErr w:type="spellEnd"/>
          </w:p>
        </w:tc>
        <w:tc>
          <w:tcPr>
            <w:tcW w:w="1870" w:type="dxa"/>
            <w:vAlign w:val="bottom"/>
          </w:tcPr>
          <w:p w14:paraId="54E4198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5,000</w:t>
            </w:r>
          </w:p>
        </w:tc>
        <w:tc>
          <w:tcPr>
            <w:tcW w:w="1870" w:type="dxa"/>
            <w:vAlign w:val="bottom"/>
          </w:tcPr>
          <w:p w14:paraId="4DB4811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1870" w:type="dxa"/>
            <w:vAlign w:val="bottom"/>
          </w:tcPr>
          <w:p w14:paraId="20C97E3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-80</w:t>
            </w:r>
          </w:p>
        </w:tc>
        <w:tc>
          <w:tcPr>
            <w:tcW w:w="1870" w:type="dxa"/>
            <w:vAlign w:val="bottom"/>
          </w:tcPr>
          <w:p w14:paraId="6CFCC20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w:t>
            </w:r>
          </w:p>
        </w:tc>
      </w:tr>
      <w:tr w:rsidR="00764C3C" w14:paraId="2B90B168" w14:textId="77777777">
        <w:tc>
          <w:tcPr>
            <w:tcW w:w="1870" w:type="dxa"/>
            <w:vAlign w:val="bottom"/>
          </w:tcPr>
          <w:p w14:paraId="0DD7AFB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Kwethluk</w:t>
            </w:r>
          </w:p>
        </w:tc>
        <w:tc>
          <w:tcPr>
            <w:tcW w:w="1870" w:type="dxa"/>
            <w:vAlign w:val="bottom"/>
          </w:tcPr>
          <w:p w14:paraId="267CEA5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9,579</w:t>
            </w:r>
          </w:p>
        </w:tc>
        <w:tc>
          <w:tcPr>
            <w:tcW w:w="1870" w:type="dxa"/>
            <w:vAlign w:val="bottom"/>
          </w:tcPr>
          <w:p w14:paraId="2136731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-91</w:t>
            </w:r>
          </w:p>
        </w:tc>
        <w:tc>
          <w:tcPr>
            <w:tcW w:w="1870" w:type="dxa"/>
            <w:vAlign w:val="bottom"/>
          </w:tcPr>
          <w:p w14:paraId="40EA9D7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-119</w:t>
            </w:r>
          </w:p>
        </w:tc>
        <w:tc>
          <w:tcPr>
            <w:tcW w:w="1870" w:type="dxa"/>
            <w:vAlign w:val="bottom"/>
          </w:tcPr>
          <w:p w14:paraId="03A6A83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-63</w:t>
            </w:r>
          </w:p>
        </w:tc>
      </w:tr>
      <w:tr w:rsidR="00764C3C" w14:paraId="11592FDE" w14:textId="77777777">
        <w:tc>
          <w:tcPr>
            <w:tcW w:w="1870" w:type="dxa"/>
            <w:vAlign w:val="bottom"/>
          </w:tcPr>
          <w:p w14:paraId="68F2B1AE"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LwrMain</w:t>
            </w:r>
            <w:proofErr w:type="spellEnd"/>
          </w:p>
        </w:tc>
        <w:tc>
          <w:tcPr>
            <w:tcW w:w="1870" w:type="dxa"/>
            <w:vAlign w:val="bottom"/>
          </w:tcPr>
          <w:p w14:paraId="4197445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3,706</w:t>
            </w:r>
          </w:p>
        </w:tc>
        <w:tc>
          <w:tcPr>
            <w:tcW w:w="1870" w:type="dxa"/>
            <w:vAlign w:val="bottom"/>
          </w:tcPr>
          <w:p w14:paraId="6324A4A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c>
          <w:tcPr>
            <w:tcW w:w="1870" w:type="dxa"/>
            <w:vAlign w:val="bottom"/>
          </w:tcPr>
          <w:p w14:paraId="0FCE651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-68</w:t>
            </w:r>
          </w:p>
        </w:tc>
        <w:tc>
          <w:tcPr>
            <w:tcW w:w="1870" w:type="dxa"/>
            <w:vAlign w:val="bottom"/>
          </w:tcPr>
          <w:p w14:paraId="7C0971A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r>
      <w:tr w:rsidR="00764C3C" w14:paraId="0CF71303" w14:textId="77777777">
        <w:tc>
          <w:tcPr>
            <w:tcW w:w="1870" w:type="dxa"/>
            <w:vAlign w:val="bottom"/>
          </w:tcPr>
          <w:p w14:paraId="258E0D39"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MidMain</w:t>
            </w:r>
            <w:proofErr w:type="spellEnd"/>
          </w:p>
        </w:tc>
        <w:tc>
          <w:tcPr>
            <w:tcW w:w="1870" w:type="dxa"/>
            <w:vAlign w:val="bottom"/>
          </w:tcPr>
          <w:p w14:paraId="559E18A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7,549</w:t>
            </w:r>
          </w:p>
        </w:tc>
        <w:tc>
          <w:tcPr>
            <w:tcW w:w="1870" w:type="dxa"/>
            <w:vAlign w:val="bottom"/>
          </w:tcPr>
          <w:p w14:paraId="2D257DF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-74</w:t>
            </w:r>
          </w:p>
        </w:tc>
        <w:tc>
          <w:tcPr>
            <w:tcW w:w="1870" w:type="dxa"/>
            <w:vAlign w:val="bottom"/>
          </w:tcPr>
          <w:p w14:paraId="125D38E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-103</w:t>
            </w:r>
          </w:p>
        </w:tc>
        <w:tc>
          <w:tcPr>
            <w:tcW w:w="1870" w:type="dxa"/>
            <w:vAlign w:val="bottom"/>
          </w:tcPr>
          <w:p w14:paraId="1D5CD22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-45</w:t>
            </w:r>
          </w:p>
        </w:tc>
      </w:tr>
      <w:tr w:rsidR="00764C3C" w14:paraId="3B9FB3DC" w14:textId="77777777">
        <w:tc>
          <w:tcPr>
            <w:tcW w:w="1870" w:type="dxa"/>
            <w:vAlign w:val="bottom"/>
          </w:tcPr>
          <w:p w14:paraId="7DA122B1"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Oskawalik</w:t>
            </w:r>
            <w:proofErr w:type="spellEnd"/>
          </w:p>
        </w:tc>
        <w:tc>
          <w:tcPr>
            <w:tcW w:w="1870" w:type="dxa"/>
            <w:vAlign w:val="bottom"/>
          </w:tcPr>
          <w:p w14:paraId="29BCE0E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1,207</w:t>
            </w:r>
          </w:p>
        </w:tc>
        <w:tc>
          <w:tcPr>
            <w:tcW w:w="1870" w:type="dxa"/>
            <w:vAlign w:val="bottom"/>
          </w:tcPr>
          <w:p w14:paraId="4E0BE5E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870" w:type="dxa"/>
            <w:vAlign w:val="bottom"/>
          </w:tcPr>
          <w:p w14:paraId="397F209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w:t>
            </w:r>
          </w:p>
        </w:tc>
        <w:tc>
          <w:tcPr>
            <w:tcW w:w="1870" w:type="dxa"/>
            <w:vAlign w:val="bottom"/>
          </w:tcPr>
          <w:p w14:paraId="5D12F72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64C3C" w14:paraId="0BCE8FC8" w14:textId="77777777">
        <w:tc>
          <w:tcPr>
            <w:tcW w:w="1870" w:type="dxa"/>
            <w:vAlign w:val="bottom"/>
          </w:tcPr>
          <w:p w14:paraId="78C3D6F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Pelly</w:t>
            </w:r>
          </w:p>
        </w:tc>
        <w:tc>
          <w:tcPr>
            <w:tcW w:w="1870" w:type="dxa"/>
            <w:vAlign w:val="bottom"/>
          </w:tcPr>
          <w:p w14:paraId="0C1A859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2,275</w:t>
            </w:r>
          </w:p>
        </w:tc>
        <w:tc>
          <w:tcPr>
            <w:tcW w:w="1870" w:type="dxa"/>
            <w:vAlign w:val="bottom"/>
          </w:tcPr>
          <w:p w14:paraId="7084C79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870" w:type="dxa"/>
            <w:vAlign w:val="bottom"/>
          </w:tcPr>
          <w:p w14:paraId="30EA4A8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c>
          <w:tcPr>
            <w:tcW w:w="1870" w:type="dxa"/>
            <w:vAlign w:val="bottom"/>
          </w:tcPr>
          <w:p w14:paraId="273A8A0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64C3C" w14:paraId="7423D0EB" w14:textId="77777777">
        <w:tc>
          <w:tcPr>
            <w:tcW w:w="1870" w:type="dxa"/>
            <w:vAlign w:val="bottom"/>
          </w:tcPr>
          <w:p w14:paraId="0E6E9F9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Pitka</w:t>
            </w:r>
          </w:p>
        </w:tc>
        <w:tc>
          <w:tcPr>
            <w:tcW w:w="1870" w:type="dxa"/>
            <w:vAlign w:val="bottom"/>
          </w:tcPr>
          <w:p w14:paraId="44ECEC3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2,238</w:t>
            </w:r>
          </w:p>
        </w:tc>
        <w:tc>
          <w:tcPr>
            <w:tcW w:w="1870" w:type="dxa"/>
            <w:vAlign w:val="bottom"/>
          </w:tcPr>
          <w:p w14:paraId="503013E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c>
          <w:tcPr>
            <w:tcW w:w="1870" w:type="dxa"/>
            <w:vAlign w:val="bottom"/>
          </w:tcPr>
          <w:p w14:paraId="5F78C87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c>
          <w:tcPr>
            <w:tcW w:w="1870" w:type="dxa"/>
            <w:vAlign w:val="bottom"/>
          </w:tcPr>
          <w:p w14:paraId="37AFF3A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r>
      <w:tr w:rsidR="00764C3C" w14:paraId="46CB788A" w14:textId="77777777">
        <w:tc>
          <w:tcPr>
            <w:tcW w:w="1870" w:type="dxa"/>
            <w:vAlign w:val="bottom"/>
          </w:tcPr>
          <w:p w14:paraId="1D12B37F"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Salcha</w:t>
            </w:r>
            <w:proofErr w:type="spellEnd"/>
          </w:p>
        </w:tc>
        <w:tc>
          <w:tcPr>
            <w:tcW w:w="1870" w:type="dxa"/>
            <w:vAlign w:val="bottom"/>
          </w:tcPr>
          <w:p w14:paraId="717CC6C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3,910</w:t>
            </w:r>
          </w:p>
        </w:tc>
        <w:tc>
          <w:tcPr>
            <w:tcW w:w="1870" w:type="dxa"/>
            <w:vAlign w:val="bottom"/>
          </w:tcPr>
          <w:p w14:paraId="5AE3CB7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-49</w:t>
            </w:r>
          </w:p>
        </w:tc>
        <w:tc>
          <w:tcPr>
            <w:tcW w:w="1870" w:type="dxa"/>
            <w:vAlign w:val="bottom"/>
          </w:tcPr>
          <w:p w14:paraId="70016D0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-72</w:t>
            </w:r>
          </w:p>
        </w:tc>
        <w:tc>
          <w:tcPr>
            <w:tcW w:w="1870" w:type="dxa"/>
            <w:vAlign w:val="bottom"/>
          </w:tcPr>
          <w:p w14:paraId="01C03C0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764C3C" w14:paraId="23DFE2DC" w14:textId="77777777">
        <w:tc>
          <w:tcPr>
            <w:tcW w:w="1870" w:type="dxa"/>
            <w:vAlign w:val="bottom"/>
          </w:tcPr>
          <w:p w14:paraId="06DC0F1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Stewart</w:t>
            </w:r>
          </w:p>
        </w:tc>
        <w:tc>
          <w:tcPr>
            <w:tcW w:w="1870" w:type="dxa"/>
            <w:vAlign w:val="bottom"/>
          </w:tcPr>
          <w:p w14:paraId="433CB93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1,749</w:t>
            </w:r>
          </w:p>
        </w:tc>
        <w:tc>
          <w:tcPr>
            <w:tcW w:w="1870" w:type="dxa"/>
            <w:vAlign w:val="bottom"/>
          </w:tcPr>
          <w:p w14:paraId="0B9AE34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870" w:type="dxa"/>
            <w:vAlign w:val="bottom"/>
          </w:tcPr>
          <w:p w14:paraId="500DE24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w:t>
            </w:r>
          </w:p>
        </w:tc>
        <w:tc>
          <w:tcPr>
            <w:tcW w:w="1870" w:type="dxa"/>
            <w:vAlign w:val="bottom"/>
          </w:tcPr>
          <w:p w14:paraId="3FAE7C3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r w:rsidR="00764C3C" w14:paraId="66A461D6" w14:textId="77777777">
        <w:tc>
          <w:tcPr>
            <w:tcW w:w="1870" w:type="dxa"/>
            <w:vAlign w:val="bottom"/>
          </w:tcPr>
          <w:p w14:paraId="5F0ED11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Swift</w:t>
            </w:r>
          </w:p>
        </w:tc>
        <w:tc>
          <w:tcPr>
            <w:tcW w:w="1870" w:type="dxa"/>
            <w:vAlign w:val="bottom"/>
          </w:tcPr>
          <w:p w14:paraId="5678178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1,807</w:t>
            </w:r>
          </w:p>
        </w:tc>
        <w:tc>
          <w:tcPr>
            <w:tcW w:w="1870" w:type="dxa"/>
            <w:vAlign w:val="bottom"/>
          </w:tcPr>
          <w:p w14:paraId="582C5E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870" w:type="dxa"/>
            <w:vAlign w:val="bottom"/>
          </w:tcPr>
          <w:p w14:paraId="3941A63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-37</w:t>
            </w:r>
          </w:p>
        </w:tc>
        <w:tc>
          <w:tcPr>
            <w:tcW w:w="1870" w:type="dxa"/>
            <w:vAlign w:val="bottom"/>
          </w:tcPr>
          <w:p w14:paraId="2692BE8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r>
      <w:tr w:rsidR="00764C3C" w14:paraId="5327646C" w14:textId="77777777">
        <w:tc>
          <w:tcPr>
            <w:tcW w:w="1870" w:type="dxa"/>
            <w:vAlign w:val="bottom"/>
          </w:tcPr>
          <w:p w14:paraId="4B4A474D"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Takotna</w:t>
            </w:r>
            <w:proofErr w:type="spellEnd"/>
          </w:p>
        </w:tc>
        <w:tc>
          <w:tcPr>
            <w:tcW w:w="1870" w:type="dxa"/>
            <w:vAlign w:val="bottom"/>
          </w:tcPr>
          <w:p w14:paraId="7B9E38C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295</w:t>
            </w:r>
          </w:p>
        </w:tc>
        <w:tc>
          <w:tcPr>
            <w:tcW w:w="1870" w:type="dxa"/>
            <w:vAlign w:val="bottom"/>
          </w:tcPr>
          <w:p w14:paraId="7FF5020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870" w:type="dxa"/>
            <w:vAlign w:val="bottom"/>
          </w:tcPr>
          <w:p w14:paraId="755BE1B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870" w:type="dxa"/>
            <w:vAlign w:val="bottom"/>
          </w:tcPr>
          <w:p w14:paraId="60EF309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r>
      <w:tr w:rsidR="00764C3C" w14:paraId="6EA27ED7" w14:textId="77777777">
        <w:tc>
          <w:tcPr>
            <w:tcW w:w="1870" w:type="dxa"/>
            <w:vAlign w:val="bottom"/>
          </w:tcPr>
          <w:p w14:paraId="29446817"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Tatlawiksuk</w:t>
            </w:r>
            <w:proofErr w:type="spellEnd"/>
          </w:p>
        </w:tc>
        <w:tc>
          <w:tcPr>
            <w:tcW w:w="1870" w:type="dxa"/>
            <w:vAlign w:val="bottom"/>
          </w:tcPr>
          <w:p w14:paraId="405A009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737</w:t>
            </w:r>
          </w:p>
        </w:tc>
        <w:tc>
          <w:tcPr>
            <w:tcW w:w="1870" w:type="dxa"/>
            <w:vAlign w:val="bottom"/>
          </w:tcPr>
          <w:p w14:paraId="57D475B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870" w:type="dxa"/>
            <w:vAlign w:val="bottom"/>
          </w:tcPr>
          <w:p w14:paraId="0CB4F2C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870" w:type="dxa"/>
            <w:vAlign w:val="bottom"/>
          </w:tcPr>
          <w:p w14:paraId="14D29B7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r>
      <w:tr w:rsidR="00764C3C" w14:paraId="633041F0" w14:textId="77777777">
        <w:tc>
          <w:tcPr>
            <w:tcW w:w="1870" w:type="dxa"/>
            <w:vAlign w:val="bottom"/>
          </w:tcPr>
          <w:p w14:paraId="6AE8E5C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Teslin</w:t>
            </w:r>
          </w:p>
        </w:tc>
        <w:tc>
          <w:tcPr>
            <w:tcW w:w="1870" w:type="dxa"/>
            <w:vAlign w:val="bottom"/>
          </w:tcPr>
          <w:p w14:paraId="03C4F8A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2,403</w:t>
            </w:r>
          </w:p>
        </w:tc>
        <w:tc>
          <w:tcPr>
            <w:tcW w:w="1870" w:type="dxa"/>
            <w:vAlign w:val="bottom"/>
          </w:tcPr>
          <w:p w14:paraId="368449B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870" w:type="dxa"/>
            <w:vAlign w:val="bottom"/>
          </w:tcPr>
          <w:p w14:paraId="0C0D58B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-51</w:t>
            </w:r>
          </w:p>
        </w:tc>
        <w:tc>
          <w:tcPr>
            <w:tcW w:w="1870" w:type="dxa"/>
            <w:vAlign w:val="bottom"/>
          </w:tcPr>
          <w:p w14:paraId="7711066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764C3C" w14:paraId="7FE7AF92" w14:textId="77777777">
        <w:tc>
          <w:tcPr>
            <w:tcW w:w="1870" w:type="dxa"/>
            <w:vAlign w:val="bottom"/>
          </w:tcPr>
          <w:p w14:paraId="4D5E72D2"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Tuluksak</w:t>
            </w:r>
            <w:proofErr w:type="spellEnd"/>
          </w:p>
        </w:tc>
        <w:tc>
          <w:tcPr>
            <w:tcW w:w="1870" w:type="dxa"/>
            <w:vAlign w:val="bottom"/>
          </w:tcPr>
          <w:p w14:paraId="3B67CBF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1,029</w:t>
            </w:r>
          </w:p>
        </w:tc>
        <w:tc>
          <w:tcPr>
            <w:tcW w:w="1870" w:type="dxa"/>
            <w:vAlign w:val="bottom"/>
          </w:tcPr>
          <w:p w14:paraId="1807946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870" w:type="dxa"/>
            <w:vAlign w:val="bottom"/>
          </w:tcPr>
          <w:p w14:paraId="75D3E6B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p>
        </w:tc>
        <w:tc>
          <w:tcPr>
            <w:tcW w:w="1870" w:type="dxa"/>
            <w:vAlign w:val="bottom"/>
          </w:tcPr>
          <w:p w14:paraId="5D46CB0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r>
      <w:tr w:rsidR="00764C3C" w14:paraId="4A0E3406" w14:textId="77777777">
        <w:tc>
          <w:tcPr>
            <w:tcW w:w="1870" w:type="dxa"/>
            <w:vAlign w:val="bottom"/>
          </w:tcPr>
          <w:p w14:paraId="764760AF" w14:textId="77777777" w:rsidR="00764C3C" w:rsidRDefault="00000000">
            <w:pPr>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UprLksMain</w:t>
            </w:r>
            <w:proofErr w:type="spellEnd"/>
          </w:p>
        </w:tc>
        <w:tc>
          <w:tcPr>
            <w:tcW w:w="1870" w:type="dxa"/>
            <w:vAlign w:val="bottom"/>
          </w:tcPr>
          <w:p w14:paraId="2B5501F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2,781</w:t>
            </w:r>
          </w:p>
        </w:tc>
        <w:tc>
          <w:tcPr>
            <w:tcW w:w="1870" w:type="dxa"/>
            <w:vAlign w:val="bottom"/>
          </w:tcPr>
          <w:p w14:paraId="7738A22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c>
          <w:tcPr>
            <w:tcW w:w="1870" w:type="dxa"/>
            <w:vAlign w:val="bottom"/>
          </w:tcPr>
          <w:p w14:paraId="52B20BC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p>
        </w:tc>
        <w:tc>
          <w:tcPr>
            <w:tcW w:w="1870" w:type="dxa"/>
            <w:vAlign w:val="bottom"/>
          </w:tcPr>
          <w:p w14:paraId="1379FD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r>
      <w:tr w:rsidR="00764C3C" w14:paraId="6B3DFEFA" w14:textId="77777777">
        <w:tc>
          <w:tcPr>
            <w:tcW w:w="1870" w:type="dxa"/>
            <w:vAlign w:val="bottom"/>
          </w:tcPr>
          <w:p w14:paraId="1DEEB15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roofErr w:type="spellStart"/>
            <w:r>
              <w:rPr>
                <w:rFonts w:ascii="Times New Roman" w:eastAsia="Times New Roman" w:hAnsi="Times New Roman" w:cs="Times New Roman"/>
                <w:sz w:val="24"/>
                <w:szCs w:val="24"/>
              </w:rPr>
              <w:t>Donjek</w:t>
            </w:r>
            <w:proofErr w:type="spellEnd"/>
          </w:p>
        </w:tc>
        <w:tc>
          <w:tcPr>
            <w:tcW w:w="1870" w:type="dxa"/>
            <w:vAlign w:val="bottom"/>
          </w:tcPr>
          <w:p w14:paraId="6916CE7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1,613</w:t>
            </w:r>
          </w:p>
        </w:tc>
        <w:tc>
          <w:tcPr>
            <w:tcW w:w="1870" w:type="dxa"/>
            <w:vAlign w:val="bottom"/>
          </w:tcPr>
          <w:p w14:paraId="2AFBA65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w:t>
            </w:r>
          </w:p>
        </w:tc>
        <w:tc>
          <w:tcPr>
            <w:tcW w:w="1870" w:type="dxa"/>
            <w:vAlign w:val="bottom"/>
          </w:tcPr>
          <w:p w14:paraId="13291BC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870" w:type="dxa"/>
            <w:vAlign w:val="bottom"/>
          </w:tcPr>
          <w:p w14:paraId="2B1BF97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r>
    </w:tbl>
    <w:p w14:paraId="446BB83A" w14:textId="77777777" w:rsidR="00764C3C" w:rsidRDefault="00000000">
      <w:pPr>
        <w:rPr>
          <w:rFonts w:ascii="Times New Roman" w:eastAsia="Times New Roman" w:hAnsi="Times New Roman" w:cs="Times New Roman"/>
          <w:sz w:val="24"/>
          <w:szCs w:val="24"/>
        </w:rPr>
      </w:pPr>
      <w:r>
        <w:br w:type="page"/>
      </w:r>
    </w:p>
    <w:p w14:paraId="73876933" w14:textId="77777777" w:rsidR="00764C3C" w:rsidDel="00D8268E" w:rsidRDefault="00764C3C">
      <w:pPr>
        <w:rPr>
          <w:del w:id="74" w:author="Megan Feddern" w:date="2024-06-27T13:15:00Z"/>
        </w:rPr>
      </w:pPr>
    </w:p>
    <w:p w14:paraId="2CDBCB74" w14:textId="73A24D02" w:rsidR="00764C3C" w:rsidRDefault="00000000">
      <w:pPr>
        <w:pStyle w:val="Heading2"/>
        <w:spacing w:before="0" w:after="0" w:line="240" w:lineRule="auto"/>
        <w:rPr>
          <w:rFonts w:ascii="Times New Roman" w:eastAsia="Times New Roman" w:hAnsi="Times New Roman" w:cs="Times New Roman"/>
          <w:sz w:val="24"/>
          <w:szCs w:val="24"/>
        </w:rPr>
      </w:pPr>
      <w:bookmarkStart w:id="75" w:name="_heading=h.6gd3vsfenfcy" w:colFirst="0" w:colLast="0"/>
      <w:bookmarkStart w:id="76" w:name="_Toc170387648"/>
      <w:bookmarkEnd w:id="75"/>
      <w:r>
        <w:rPr>
          <w:rFonts w:ascii="Times New Roman" w:eastAsia="Times New Roman" w:hAnsi="Times New Roman" w:cs="Times New Roman"/>
          <w:sz w:val="24"/>
          <w:szCs w:val="24"/>
        </w:rPr>
        <w:t xml:space="preserve">Table S7. </w:t>
      </w:r>
      <w:ins w:id="77" w:author="Megan Feddern" w:date="2024-06-27T13:31:00Z">
        <w:r w:rsidR="000739A0">
          <w:rPr>
            <w:rFonts w:ascii="Times New Roman" w:eastAsia="Times New Roman" w:hAnsi="Times New Roman" w:cs="Times New Roman"/>
            <w:sz w:val="24"/>
            <w:szCs w:val="24"/>
          </w:rPr>
          <w:t>Covariate Effect Size</w:t>
        </w:r>
      </w:ins>
      <w:bookmarkEnd w:id="76"/>
    </w:p>
    <w:p w14:paraId="0718F9A2" w14:textId="17863394" w:rsidR="00764C3C"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Subregional-specific covariate effects on Chinook salmon productivity. Effect size can be interpreted in the percent change in recruits per spawner for 1 standard deviation increase in in the covariate</w:t>
      </w:r>
      <w:ins w:id="78" w:author="Megan Feddern" w:date="2024-06-27T13:15:00Z">
        <w:r w:rsidR="00D8268E">
          <w:rPr>
            <w:rFonts w:ascii="Times New Roman" w:eastAsia="Times New Roman" w:hAnsi="Times New Roman" w:cs="Times New Roman"/>
            <w:sz w:val="24"/>
            <w:szCs w:val="24"/>
          </w:rPr>
          <w:t xml:space="preserve"> denoted in the </w:t>
        </w:r>
      </w:ins>
      <w:ins w:id="79" w:author="Megan Feddern" w:date="2024-06-27T13:16:00Z">
        <w:r w:rsidR="00D8268E">
          <w:rPr>
            <w:rFonts w:ascii="Times New Roman" w:eastAsia="Times New Roman" w:hAnsi="Times New Roman" w:cs="Times New Roman"/>
            <w:sz w:val="24"/>
            <w:szCs w:val="24"/>
          </w:rPr>
          <w:t>“Covariate Mean and SD” column. Values</w:t>
        </w:r>
      </w:ins>
      <w:ins w:id="80" w:author="Megan Feddern" w:date="2024-06-27T13:17:00Z">
        <w:r w:rsidR="00D8268E">
          <w:rPr>
            <w:rFonts w:ascii="Times New Roman" w:eastAsia="Times New Roman" w:hAnsi="Times New Roman" w:cs="Times New Roman"/>
            <w:sz w:val="24"/>
            <w:szCs w:val="24"/>
          </w:rPr>
          <w:t xml:space="preserve"> correspond to Figure 3 in the main text.</w:t>
        </w:r>
      </w:ins>
    </w:p>
    <w:p w14:paraId="642D832E" w14:textId="77777777" w:rsidR="00764C3C" w:rsidRDefault="00764C3C">
      <w:pPr>
        <w:rPr>
          <w:rFonts w:ascii="Times New Roman" w:eastAsia="Times New Roman" w:hAnsi="Times New Roman" w:cs="Times New Roman"/>
          <w:sz w:val="24"/>
          <w:szCs w:val="24"/>
        </w:rPr>
      </w:pPr>
    </w:p>
    <w:tbl>
      <w:tblPr>
        <w:tblStyle w:val="aa"/>
        <w:tblW w:w="935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70"/>
        <w:gridCol w:w="1870"/>
        <w:gridCol w:w="1870"/>
        <w:gridCol w:w="1870"/>
        <w:gridCol w:w="1870"/>
      </w:tblGrid>
      <w:tr w:rsidR="00764C3C" w14:paraId="0DD61063"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10E78E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Covariate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34196D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Region</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6450DF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Mean</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235EF1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Lower 80%</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A20F7F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Upper 80%</w:t>
            </w:r>
          </w:p>
        </w:tc>
      </w:tr>
      <w:tr w:rsidR="00764C3C" w14:paraId="46C0E1A1"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83F52E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Winter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05D00F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AFB371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25.02</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27E012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6FF99E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33.78</w:t>
            </w:r>
          </w:p>
        </w:tc>
      </w:tr>
      <w:tr w:rsidR="00764C3C" w14:paraId="41045E01"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09CB0B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Winter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634EE9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7B11B7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13.55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076DE6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B3EBDC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21.71</w:t>
            </w:r>
          </w:p>
        </w:tc>
      </w:tr>
      <w:tr w:rsidR="00764C3C" w14:paraId="20855AA6"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F9721D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Winter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3FAB21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38DF20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21.67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78B6ED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7.92</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B289FC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36.65</w:t>
            </w:r>
          </w:p>
        </w:tc>
      </w:tr>
      <w:tr w:rsidR="00764C3C" w14:paraId="4ECFC89E"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6F35A3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Summer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0D9980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6A9EB0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FAB5FD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C896AB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-10.13</w:t>
            </w:r>
          </w:p>
        </w:tc>
      </w:tr>
      <w:tr w:rsidR="00764C3C" w14:paraId="07CD38E0"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45042F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Summer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62506D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583760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F53351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-8.85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629AC8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6.57</w:t>
            </w:r>
          </w:p>
        </w:tc>
      </w:tr>
      <w:tr w:rsidR="00764C3C" w14:paraId="6DA9A89B"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70B9DD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Summer Sea Surface Temperature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3B2873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2F9069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-16.97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67FAE7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-27.81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B56027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-5.73</w:t>
            </w:r>
          </w:p>
        </w:tc>
      </w:tr>
      <w:tr w:rsidR="00764C3C" w14:paraId="29D36DFC"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0B63B8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 daily streamflow</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A17194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33204E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-0.14</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0F2BD4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-6.17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B55135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5.48</w:t>
            </w:r>
          </w:p>
        </w:tc>
      </w:tr>
      <w:tr w:rsidR="00764C3C" w14:paraId="11350EA7"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F2F28A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 daily streamflow</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F383D4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B94A59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0A24E6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-8.67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DA7961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4.87</w:t>
            </w:r>
          </w:p>
        </w:tc>
      </w:tr>
      <w:tr w:rsidR="00764C3C" w14:paraId="0A73A487"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B7FD58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Median daily streamflow</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22FE3C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243130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-5.57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23EC2E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-18.13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CC8B27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r>
      <w:tr w:rsidR="00764C3C" w14:paraId="2E6F369E"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17B76F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8904D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309852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-2.38</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F4570F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-15.01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60BD17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9.64</w:t>
            </w:r>
          </w:p>
        </w:tc>
      </w:tr>
      <w:tr w:rsidR="00764C3C" w14:paraId="586DE512"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B8F1F5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CB1510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97F257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DCDBDA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15.47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8F1343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30.62</w:t>
            </w:r>
          </w:p>
        </w:tc>
      </w:tr>
      <w:tr w:rsidR="00764C3C" w14:paraId="3680E094"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AF9C65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Size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B3BF46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61B7DE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35.46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7BA4ED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11.21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16EE62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59.91</w:t>
            </w:r>
          </w:p>
        </w:tc>
      </w:tr>
      <w:tr w:rsidR="00764C3C" w14:paraId="5E197371"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934694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Marine Competitors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AB6B42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E296E2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-7.78</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6743E1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-14.89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47EC35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w:t>
            </w:r>
          </w:p>
        </w:tc>
      </w:tr>
      <w:tr w:rsidR="00764C3C" w14:paraId="38151ABC" w14:textId="77777777">
        <w:trPr>
          <w:trHeight w:val="656"/>
        </w:trPr>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16E99C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Marine Competitors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B0E5E6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149747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A0585D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-18.59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0EB908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-0.15</w:t>
            </w:r>
          </w:p>
        </w:tc>
      </w:tr>
      <w:tr w:rsidR="00764C3C" w14:paraId="16EC3930"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CAF69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Marine Competitors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07E80F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026202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-5.46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1AB65C2"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-33.59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76BA02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23.27</w:t>
            </w:r>
          </w:p>
        </w:tc>
      </w:tr>
      <w:tr w:rsidR="00764C3C" w14:paraId="4123BF21"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F5A965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Cross-shelf wind</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1457DE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1FB4CD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3.65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0C0037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150BB0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9.5</w:t>
            </w:r>
          </w:p>
        </w:tc>
      </w:tr>
      <w:tr w:rsidR="00764C3C" w14:paraId="4E8990F1"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36828B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Cross-shelf wind</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DED974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ED1EA4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-4.28</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616151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-11.95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834D98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3.23</w:t>
            </w:r>
          </w:p>
        </w:tc>
      </w:tr>
      <w:tr w:rsidR="00764C3C" w14:paraId="3CCBF1DE"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E8A4E4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Cross-shelf wind</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AEA0D1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0057C5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-11.93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D7F934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-20.34</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242192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-0.94</w:t>
            </w:r>
          </w:p>
        </w:tc>
      </w:tr>
      <w:tr w:rsidR="00764C3C" w14:paraId="0CFB1FF7"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70A9F6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Ice Cover Index</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D92F7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A3D5AE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-15.39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ED5C8E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-23.41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A89367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-7.72</w:t>
            </w:r>
          </w:p>
        </w:tc>
      </w:tr>
      <w:tr w:rsidR="00764C3C" w14:paraId="128A5206"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9060B1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Ice Cover Index</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7E357D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7AD32E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-7.03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A86044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-12.71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25E30F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-1.51</w:t>
            </w:r>
          </w:p>
        </w:tc>
      </w:tr>
      <w:tr w:rsidR="00764C3C" w14:paraId="64DD5465"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F796A2C"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Ice Cover Index</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4FEB0A7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6FCD04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BCEAF8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-13.77</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33073F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9.77</w:t>
            </w:r>
          </w:p>
        </w:tc>
      </w:tr>
      <w:tr w:rsidR="00764C3C" w14:paraId="024D953D"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9FB911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Ice Breakup Date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2F9F67F"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A72497E"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D7A3B1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-2.11</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538E24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8.75</w:t>
            </w:r>
          </w:p>
        </w:tc>
      </w:tr>
      <w:tr w:rsidR="00764C3C" w14:paraId="4FF70A43"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562F7A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Ice Breakup Date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0C3F89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2923D248"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-8.96</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E46D48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-15.53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E53CD47"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-2.59</w:t>
            </w:r>
          </w:p>
        </w:tc>
      </w:tr>
      <w:tr w:rsidR="00764C3C" w14:paraId="54BB6688"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535194A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River Ice Breakup Date</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BC02B6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(US)</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64EB1E4"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40B41A1"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-19.25</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EE1BA7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26.77</w:t>
            </w:r>
          </w:p>
        </w:tc>
      </w:tr>
      <w:tr w:rsidR="00764C3C" w14:paraId="21DC503C"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459608D"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Maximum daily streamflow</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3D9BF5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Kuskokwim</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38E365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3.03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71C750E3"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-2.13</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067717E5"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8.14</w:t>
            </w:r>
          </w:p>
        </w:tc>
      </w:tr>
      <w:tr w:rsidR="00764C3C" w14:paraId="7537B020" w14:textId="77777777">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BFECF70"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Maximum daily streamflow</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1968B3A9"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Yukon (CA)</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0C1282B"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-9.08</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6D2EE84A"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-18.19</w:t>
            </w:r>
          </w:p>
        </w:tc>
        <w:tc>
          <w:tcPr>
            <w:tcW w:w="1870" w:type="dxa"/>
            <w:tcBorders>
              <w:top w:val="single" w:sz="8" w:space="0" w:color="000000"/>
              <w:left w:val="single" w:sz="8" w:space="0" w:color="000000"/>
              <w:bottom w:val="single" w:sz="8" w:space="0" w:color="000000"/>
              <w:right w:val="single" w:sz="8" w:space="0" w:color="000000"/>
            </w:tcBorders>
            <w:tcMar>
              <w:top w:w="20" w:type="dxa"/>
              <w:left w:w="20" w:type="dxa"/>
              <w:bottom w:w="100" w:type="dxa"/>
              <w:right w:w="20" w:type="dxa"/>
            </w:tcMar>
            <w:vAlign w:val="bottom"/>
          </w:tcPr>
          <w:p w14:paraId="3B924396" w14:textId="77777777" w:rsidR="00764C3C" w:rsidRDefault="00000000">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-2.07</w:t>
            </w:r>
          </w:p>
        </w:tc>
      </w:tr>
    </w:tbl>
    <w:p w14:paraId="746CA545" w14:textId="77777777" w:rsidR="00764C3C" w:rsidRDefault="00764C3C">
      <w:pPr>
        <w:rPr>
          <w:rFonts w:ascii="Times New Roman" w:eastAsia="Times New Roman" w:hAnsi="Times New Roman" w:cs="Times New Roman"/>
          <w:sz w:val="24"/>
          <w:szCs w:val="24"/>
        </w:rPr>
      </w:pPr>
    </w:p>
    <w:p w14:paraId="070D4C9E" w14:textId="2D4DF049" w:rsidR="00764C3C" w:rsidRDefault="00000000">
      <w:del w:id="81" w:author="Megan Feddern" w:date="2024-06-27T12:21:00Z">
        <w:r w:rsidDel="00043611">
          <w:lastRenderedPageBreak/>
          <w:delText xml:space="preserve"> </w:delText>
        </w:r>
      </w:del>
      <w:ins w:id="82" w:author="Megan Feddern" w:date="2024-06-27T12:21:00Z">
        <w:r w:rsidR="00043611">
          <w:rPr>
            <w:noProof/>
          </w:rPr>
          <w:drawing>
            <wp:inline distT="0" distB="0" distL="0" distR="0" wp14:anchorId="2207FC4F" wp14:editId="7E2DD0AA">
              <wp:extent cx="5943600" cy="6169660"/>
              <wp:effectExtent l="0" t="0" r="0" b="2540"/>
              <wp:docPr id="762855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855646" name="Picture 762855646"/>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6169660"/>
                      </a:xfrm>
                      <a:prstGeom prst="rect">
                        <a:avLst/>
                      </a:prstGeom>
                    </pic:spPr>
                  </pic:pic>
                </a:graphicData>
              </a:graphic>
            </wp:inline>
          </w:drawing>
        </w:r>
      </w:ins>
    </w:p>
    <w:p w14:paraId="24410950" w14:textId="669B6C21" w:rsidR="00764C3C" w:rsidRDefault="00000000">
      <w:pPr>
        <w:pStyle w:val="Heading2"/>
        <w:spacing w:before="0" w:after="0" w:line="240" w:lineRule="auto"/>
        <w:rPr>
          <w:rFonts w:ascii="Times New Roman" w:eastAsia="Times New Roman" w:hAnsi="Times New Roman" w:cs="Times New Roman"/>
          <w:sz w:val="24"/>
          <w:szCs w:val="24"/>
        </w:rPr>
      </w:pPr>
      <w:bookmarkStart w:id="83" w:name="_Toc170387649"/>
      <w:r>
        <w:rPr>
          <w:rFonts w:ascii="Times New Roman" w:eastAsia="Times New Roman" w:hAnsi="Times New Roman" w:cs="Times New Roman"/>
          <w:sz w:val="24"/>
          <w:szCs w:val="24"/>
        </w:rPr>
        <w:t>Figure S14.</w:t>
      </w:r>
      <w:ins w:id="84" w:author="Megan Feddern" w:date="2024-06-27T13:17:00Z">
        <w:r w:rsidR="00D8268E">
          <w:rPr>
            <w:rFonts w:ascii="Times New Roman" w:eastAsia="Times New Roman" w:hAnsi="Times New Roman" w:cs="Times New Roman"/>
            <w:sz w:val="24"/>
            <w:szCs w:val="24"/>
          </w:rPr>
          <w:t xml:space="preserve"> Correlation Plot Candidate Freshwater Covariates</w:t>
        </w:r>
      </w:ins>
      <w:bookmarkEnd w:id="83"/>
    </w:p>
    <w:p w14:paraId="3A72BA76" w14:textId="581AE2DA" w:rsidR="00D10558" w:rsidRDefault="00000000" w:rsidP="00D105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plot of the 10 </w:t>
      </w:r>
      <w:r w:rsidR="008D7AE6">
        <w:rPr>
          <w:rFonts w:ascii="Times New Roman" w:eastAsia="Times New Roman" w:hAnsi="Times New Roman" w:cs="Times New Roman"/>
          <w:sz w:val="24"/>
          <w:szCs w:val="24"/>
        </w:rPr>
        <w:t xml:space="preserve">candidate </w:t>
      </w:r>
      <w:r>
        <w:rPr>
          <w:rFonts w:ascii="Times New Roman" w:eastAsia="Times New Roman" w:hAnsi="Times New Roman" w:cs="Times New Roman"/>
          <w:sz w:val="24"/>
          <w:szCs w:val="24"/>
        </w:rPr>
        <w:t>freshwater covariates that were considered for inclusion in the model. Some covariates characterize the same conditions (i.e., mean daily temperature during migration and mean weekly temperature during migration) even though only one was intended to be included in the model and both are represented in the correlation plot for comparison.</w:t>
      </w:r>
      <w:r w:rsidR="00ED7FF0">
        <w:rPr>
          <w:rFonts w:ascii="Times New Roman" w:eastAsia="Times New Roman" w:hAnsi="Times New Roman" w:cs="Times New Roman"/>
          <w:sz w:val="24"/>
          <w:szCs w:val="24"/>
        </w:rPr>
        <w:t xml:space="preserve"> See Table S4 for full description of the candidate covariates and Figure S16 for correlation plot of the covariate included in the final model.</w:t>
      </w:r>
      <w:r w:rsidR="00D10558" w:rsidRPr="00D10558">
        <w:rPr>
          <w:rFonts w:ascii="Times New Roman" w:eastAsia="Times New Roman" w:hAnsi="Times New Roman" w:cs="Times New Roman"/>
          <w:sz w:val="24"/>
          <w:szCs w:val="24"/>
        </w:rPr>
        <w:t xml:space="preserve"> </w:t>
      </w:r>
      <w:r w:rsidR="00D10558">
        <w:rPr>
          <w:rFonts w:ascii="Times New Roman" w:eastAsia="Times New Roman" w:hAnsi="Times New Roman" w:cs="Times New Roman"/>
          <w:sz w:val="24"/>
          <w:szCs w:val="24"/>
        </w:rPr>
        <w:t>Correlation plot depicts lagged covariates.</w:t>
      </w:r>
    </w:p>
    <w:p w14:paraId="54552299" w14:textId="60D207DD" w:rsidR="00764C3C" w:rsidRDefault="00ED7FF0" w:rsidP="00D10558">
      <w:pPr>
        <w:rPr>
          <w:rFonts w:ascii="Times New Roman" w:eastAsia="Times New Roman" w:hAnsi="Times New Roman" w:cs="Times New Roman"/>
          <w:sz w:val="24"/>
          <w:szCs w:val="24"/>
        </w:rPr>
      </w:pPr>
      <w:r>
        <w:br w:type="page"/>
      </w:r>
      <w:bookmarkStart w:id="85" w:name="_heading=h.3fwokq0" w:colFirst="0" w:colLast="0"/>
      <w:bookmarkEnd w:id="85"/>
    </w:p>
    <w:p w14:paraId="611D2DB5" w14:textId="05F0B2B8" w:rsidR="00764C3C" w:rsidRDefault="00043611" w:rsidP="00043611">
      <w:pPr>
        <w:jc w:val="center"/>
        <w:rPr>
          <w:rFonts w:ascii="Times New Roman" w:eastAsia="Times New Roman" w:hAnsi="Times New Roman" w:cs="Times New Roman"/>
          <w:b/>
          <w:sz w:val="24"/>
          <w:szCs w:val="24"/>
        </w:rPr>
      </w:pPr>
      <w:ins w:id="86" w:author="Megan Feddern" w:date="2024-06-27T12:22:00Z">
        <w:r>
          <w:rPr>
            <w:rFonts w:ascii="Times New Roman" w:eastAsia="Times New Roman" w:hAnsi="Times New Roman" w:cs="Times New Roman"/>
            <w:noProof/>
            <w:sz w:val="24"/>
            <w:szCs w:val="24"/>
          </w:rPr>
          <w:lastRenderedPageBreak/>
          <w:drawing>
            <wp:inline distT="0" distB="0" distL="0" distR="0" wp14:anchorId="7E04EFB7" wp14:editId="05BEA788">
              <wp:extent cx="5943600" cy="6076950"/>
              <wp:effectExtent l="0" t="0" r="0" b="6350"/>
              <wp:docPr id="18742695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69540" name="Picture 18742695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ins>
    </w:p>
    <w:p w14:paraId="376F68B3" w14:textId="0FCAA56A" w:rsidR="00764C3C" w:rsidRDefault="00000000">
      <w:pPr>
        <w:pStyle w:val="Heading2"/>
        <w:spacing w:before="0" w:after="0" w:line="240" w:lineRule="auto"/>
        <w:rPr>
          <w:rFonts w:ascii="Times New Roman" w:eastAsia="Times New Roman" w:hAnsi="Times New Roman" w:cs="Times New Roman"/>
          <w:sz w:val="24"/>
          <w:szCs w:val="24"/>
        </w:rPr>
      </w:pPr>
      <w:bookmarkStart w:id="87" w:name="_Toc170387650"/>
      <w:r>
        <w:rPr>
          <w:rFonts w:ascii="Times New Roman" w:eastAsia="Times New Roman" w:hAnsi="Times New Roman" w:cs="Times New Roman"/>
          <w:sz w:val="24"/>
          <w:szCs w:val="24"/>
        </w:rPr>
        <w:t>Figure S15.</w:t>
      </w:r>
      <w:ins w:id="88" w:author="Megan Feddern" w:date="2024-06-27T13:17:00Z">
        <w:r w:rsidR="00D8268E">
          <w:rPr>
            <w:rFonts w:ascii="Times New Roman" w:eastAsia="Times New Roman" w:hAnsi="Times New Roman" w:cs="Times New Roman"/>
            <w:sz w:val="24"/>
            <w:szCs w:val="24"/>
          </w:rPr>
          <w:t xml:space="preserve"> Correlation Plot Candidate Marine Covariates</w:t>
        </w:r>
      </w:ins>
      <w:bookmarkEnd w:id="87"/>
    </w:p>
    <w:p w14:paraId="3879F588" w14:textId="10341E15" w:rsidR="00D10558" w:rsidRDefault="00000000" w:rsidP="00D105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plot of the 12 </w:t>
      </w:r>
      <w:r w:rsidR="008D7AE6">
        <w:rPr>
          <w:rFonts w:ascii="Times New Roman" w:eastAsia="Times New Roman" w:hAnsi="Times New Roman" w:cs="Times New Roman"/>
          <w:sz w:val="24"/>
          <w:szCs w:val="24"/>
        </w:rPr>
        <w:t xml:space="preserve">candidate </w:t>
      </w:r>
      <w:r>
        <w:rPr>
          <w:rFonts w:ascii="Times New Roman" w:eastAsia="Times New Roman" w:hAnsi="Times New Roman" w:cs="Times New Roman"/>
          <w:sz w:val="24"/>
          <w:szCs w:val="24"/>
        </w:rPr>
        <w:t xml:space="preserve">marine covariates that were considered for inclusion in the model. Some covariates characterize the same conditions </w:t>
      </w:r>
      <w:r w:rsidR="000713A6">
        <w:rPr>
          <w:rFonts w:ascii="Times New Roman" w:eastAsia="Times New Roman" w:hAnsi="Times New Roman" w:cs="Times New Roman"/>
          <w:sz w:val="24"/>
          <w:szCs w:val="24"/>
        </w:rPr>
        <w:t xml:space="preserve">using different datasets </w:t>
      </w:r>
      <w:r>
        <w:rPr>
          <w:rFonts w:ascii="Times New Roman" w:eastAsia="Times New Roman" w:hAnsi="Times New Roman" w:cs="Times New Roman"/>
          <w:sz w:val="24"/>
          <w:szCs w:val="24"/>
        </w:rPr>
        <w:t>(i.e., Summer SST NCEP, Summer SST) even though only one was intended to be included in the model and both are represented in the correlation plot for comparison.</w:t>
      </w:r>
      <w:r w:rsidR="00ED7FF0">
        <w:rPr>
          <w:rFonts w:ascii="Times New Roman" w:eastAsia="Times New Roman" w:hAnsi="Times New Roman" w:cs="Times New Roman"/>
          <w:sz w:val="24"/>
          <w:szCs w:val="24"/>
        </w:rPr>
        <w:t xml:space="preserve"> See Table S4 for full description of the candidate covariates and Figure S16 for correlation plot of the covariate included in the final model.</w:t>
      </w:r>
      <w:r w:rsidR="00D10558" w:rsidRPr="00D10558">
        <w:rPr>
          <w:rFonts w:ascii="Times New Roman" w:eastAsia="Times New Roman" w:hAnsi="Times New Roman" w:cs="Times New Roman"/>
          <w:sz w:val="24"/>
          <w:szCs w:val="24"/>
        </w:rPr>
        <w:t xml:space="preserve"> </w:t>
      </w:r>
      <w:r w:rsidR="00D10558">
        <w:rPr>
          <w:rFonts w:ascii="Times New Roman" w:eastAsia="Times New Roman" w:hAnsi="Times New Roman" w:cs="Times New Roman"/>
          <w:sz w:val="24"/>
          <w:szCs w:val="24"/>
        </w:rPr>
        <w:t>Correlation plot depicts lagged covariates.</w:t>
      </w:r>
    </w:p>
    <w:p w14:paraId="48105CBD" w14:textId="39CD3341" w:rsidR="00764C3C" w:rsidRDefault="00000000">
      <w:pPr>
        <w:rPr>
          <w:rFonts w:ascii="Times New Roman" w:eastAsia="Times New Roman" w:hAnsi="Times New Roman" w:cs="Times New Roman"/>
          <w:sz w:val="24"/>
          <w:szCs w:val="24"/>
        </w:rPr>
      </w:pPr>
      <w:r>
        <w:br w:type="page"/>
      </w:r>
    </w:p>
    <w:p w14:paraId="36C2A3F7" w14:textId="09114BF8" w:rsidR="00764C3C" w:rsidRDefault="00043611">
      <w:pPr>
        <w:rPr>
          <w:rFonts w:ascii="Times New Roman" w:eastAsia="Times New Roman" w:hAnsi="Times New Roman" w:cs="Times New Roman"/>
          <w:b/>
          <w:sz w:val="24"/>
          <w:szCs w:val="24"/>
        </w:rPr>
      </w:pPr>
      <w:ins w:id="89" w:author="Megan Feddern" w:date="2024-06-27T12:26:00Z">
        <w:r>
          <w:rPr>
            <w:rFonts w:ascii="Times New Roman" w:eastAsia="Times New Roman" w:hAnsi="Times New Roman" w:cs="Times New Roman"/>
            <w:noProof/>
            <w:sz w:val="24"/>
            <w:szCs w:val="24"/>
          </w:rPr>
          <w:lastRenderedPageBreak/>
          <w:drawing>
            <wp:inline distT="0" distB="0" distL="0" distR="0" wp14:anchorId="779C276E" wp14:editId="2FF9304C">
              <wp:extent cx="5943600" cy="6076950"/>
              <wp:effectExtent l="0" t="0" r="0" b="6350"/>
              <wp:docPr id="10478419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69540" name="Picture 1874269540"/>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943600" cy="6076950"/>
                      </a:xfrm>
                      <a:prstGeom prst="rect">
                        <a:avLst/>
                      </a:prstGeom>
                    </pic:spPr>
                  </pic:pic>
                </a:graphicData>
              </a:graphic>
            </wp:inline>
          </w:drawing>
        </w:r>
      </w:ins>
    </w:p>
    <w:p w14:paraId="64190462" w14:textId="4A6432FB" w:rsidR="00764C3C" w:rsidRDefault="00000000">
      <w:pPr>
        <w:pStyle w:val="Heading2"/>
        <w:spacing w:before="0" w:after="0" w:line="240" w:lineRule="auto"/>
        <w:rPr>
          <w:rFonts w:ascii="Times New Roman" w:eastAsia="Times New Roman" w:hAnsi="Times New Roman" w:cs="Times New Roman"/>
          <w:sz w:val="24"/>
          <w:szCs w:val="24"/>
        </w:rPr>
      </w:pPr>
      <w:bookmarkStart w:id="90" w:name="_Toc170387651"/>
      <w:r>
        <w:rPr>
          <w:rFonts w:ascii="Times New Roman" w:eastAsia="Times New Roman" w:hAnsi="Times New Roman" w:cs="Times New Roman"/>
          <w:sz w:val="24"/>
          <w:szCs w:val="24"/>
        </w:rPr>
        <w:t>Figure S16.</w:t>
      </w:r>
      <w:ins w:id="91" w:author="Megan Feddern" w:date="2024-06-27T13:17:00Z">
        <w:r w:rsidR="00D8268E">
          <w:rPr>
            <w:rFonts w:ascii="Times New Roman" w:eastAsia="Times New Roman" w:hAnsi="Times New Roman" w:cs="Times New Roman"/>
            <w:sz w:val="24"/>
            <w:szCs w:val="24"/>
          </w:rPr>
          <w:t xml:space="preserve"> Correlation Plot Final Model C</w:t>
        </w:r>
      </w:ins>
      <w:ins w:id="92" w:author="Megan Feddern" w:date="2024-06-27T13:18:00Z">
        <w:r w:rsidR="00D8268E">
          <w:rPr>
            <w:rFonts w:ascii="Times New Roman" w:eastAsia="Times New Roman" w:hAnsi="Times New Roman" w:cs="Times New Roman"/>
            <w:sz w:val="24"/>
            <w:szCs w:val="24"/>
          </w:rPr>
          <w:t>ovariates (lagged)</w:t>
        </w:r>
      </w:ins>
      <w:bookmarkEnd w:id="90"/>
    </w:p>
    <w:p w14:paraId="288BB6D7" w14:textId="6DED0231" w:rsidR="00D10558" w:rsidRDefault="00000000" w:rsidP="00D10558">
      <w:pPr>
        <w:rPr>
          <w:rFonts w:ascii="Times New Roman" w:eastAsia="Times New Roman" w:hAnsi="Times New Roman" w:cs="Times New Roman"/>
          <w:sz w:val="24"/>
          <w:szCs w:val="24"/>
        </w:rPr>
      </w:pPr>
      <w:r>
        <w:rPr>
          <w:rFonts w:ascii="Times New Roman" w:eastAsia="Times New Roman" w:hAnsi="Times New Roman" w:cs="Times New Roman"/>
          <w:sz w:val="24"/>
          <w:szCs w:val="24"/>
        </w:rPr>
        <w:t>Correlation plot of the 11 covariates that were included in the model</w:t>
      </w:r>
      <w:r w:rsidR="00D10558">
        <w:rPr>
          <w:rFonts w:ascii="Times New Roman" w:eastAsia="Times New Roman" w:hAnsi="Times New Roman" w:cs="Times New Roman"/>
          <w:sz w:val="24"/>
          <w:szCs w:val="24"/>
        </w:rPr>
        <w:t>; see Table S4 for full justification, data source, and hypotheses associated with each covariate</w:t>
      </w:r>
      <w:r>
        <w:rPr>
          <w:rFonts w:ascii="Times New Roman" w:eastAsia="Times New Roman" w:hAnsi="Times New Roman" w:cs="Times New Roman"/>
          <w:sz w:val="24"/>
          <w:szCs w:val="24"/>
        </w:rPr>
        <w:t xml:space="preserve">. </w:t>
      </w:r>
      <w:r w:rsidR="00D10558">
        <w:rPr>
          <w:rFonts w:ascii="Times New Roman" w:eastAsia="Times New Roman" w:hAnsi="Times New Roman" w:cs="Times New Roman"/>
          <w:sz w:val="24"/>
          <w:szCs w:val="24"/>
        </w:rPr>
        <w:t>Correlation plot depicts lagged covariates.</w:t>
      </w:r>
      <w:r w:rsidR="00D10558" w:rsidRPr="00D10558">
        <w:rPr>
          <w:rFonts w:ascii="Times New Roman" w:eastAsia="Times New Roman" w:hAnsi="Times New Roman" w:cs="Times New Roman"/>
          <w:sz w:val="24"/>
          <w:szCs w:val="24"/>
        </w:rPr>
        <w:t xml:space="preserve"> </w:t>
      </w:r>
      <w:r w:rsidR="00D10558">
        <w:rPr>
          <w:rFonts w:ascii="Times New Roman" w:eastAsia="Times New Roman" w:hAnsi="Times New Roman" w:cs="Times New Roman"/>
          <w:sz w:val="24"/>
          <w:szCs w:val="24"/>
        </w:rPr>
        <w:t>Correlation plot depicts lagged covariates.</w:t>
      </w:r>
    </w:p>
    <w:p w14:paraId="2ECA12A6" w14:textId="12F2211D" w:rsidR="00D10558" w:rsidRDefault="00D10558">
      <w:pPr>
        <w:rPr>
          <w:rFonts w:ascii="Times New Roman" w:eastAsia="Times New Roman" w:hAnsi="Times New Roman" w:cs="Times New Roman"/>
          <w:sz w:val="24"/>
          <w:szCs w:val="24"/>
        </w:rPr>
      </w:pPr>
    </w:p>
    <w:p w14:paraId="7B13174B" w14:textId="77777777" w:rsidR="00D10558" w:rsidRDefault="00D10558">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5F85CAE5" w14:textId="7A837D62" w:rsidR="00764C3C" w:rsidRDefault="00043611">
      <w:pPr>
        <w:rPr>
          <w:rFonts w:ascii="Times New Roman" w:eastAsia="Times New Roman" w:hAnsi="Times New Roman" w:cs="Times New Roman"/>
          <w:sz w:val="24"/>
          <w:szCs w:val="24"/>
        </w:rPr>
      </w:pPr>
      <w:ins w:id="93" w:author="Megan Feddern" w:date="2024-06-27T12:23:00Z">
        <w:r>
          <w:rPr>
            <w:rFonts w:ascii="Times New Roman" w:eastAsia="Times New Roman" w:hAnsi="Times New Roman" w:cs="Times New Roman"/>
            <w:noProof/>
            <w:sz w:val="24"/>
            <w:szCs w:val="24"/>
          </w:rPr>
          <w:lastRenderedPageBreak/>
          <w:drawing>
            <wp:inline distT="0" distB="0" distL="0" distR="0" wp14:anchorId="216E00C1" wp14:editId="1790FAFB">
              <wp:extent cx="5943600" cy="5943600"/>
              <wp:effectExtent l="0" t="0" r="0" b="0"/>
              <wp:docPr id="70840874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408745" name="Picture 708408745"/>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ins>
    </w:p>
    <w:p w14:paraId="16568F53" w14:textId="20AB7F10" w:rsidR="00D10558" w:rsidRDefault="00D10558" w:rsidP="00D10558">
      <w:pPr>
        <w:pStyle w:val="Heading2"/>
        <w:spacing w:before="0" w:after="0" w:line="240" w:lineRule="auto"/>
        <w:rPr>
          <w:rFonts w:ascii="Times New Roman" w:eastAsia="Times New Roman" w:hAnsi="Times New Roman" w:cs="Times New Roman"/>
          <w:sz w:val="24"/>
          <w:szCs w:val="24"/>
        </w:rPr>
      </w:pPr>
      <w:bookmarkStart w:id="94" w:name="_Toc170387652"/>
      <w:r>
        <w:rPr>
          <w:rFonts w:ascii="Times New Roman" w:eastAsia="Times New Roman" w:hAnsi="Times New Roman" w:cs="Times New Roman"/>
          <w:sz w:val="24"/>
          <w:szCs w:val="24"/>
        </w:rPr>
        <w:t>Figure S17.</w:t>
      </w:r>
      <w:ins w:id="95" w:author="Megan Feddern" w:date="2024-06-27T13:18:00Z">
        <w:r w:rsidR="00D8268E">
          <w:rPr>
            <w:rFonts w:ascii="Times New Roman" w:eastAsia="Times New Roman" w:hAnsi="Times New Roman" w:cs="Times New Roman"/>
            <w:sz w:val="24"/>
            <w:szCs w:val="24"/>
          </w:rPr>
          <w:t xml:space="preserve"> </w:t>
        </w:r>
        <w:r w:rsidR="00D8268E">
          <w:rPr>
            <w:rFonts w:ascii="Times New Roman" w:eastAsia="Times New Roman" w:hAnsi="Times New Roman" w:cs="Times New Roman"/>
            <w:sz w:val="24"/>
            <w:szCs w:val="24"/>
          </w:rPr>
          <w:t>Correlation Plot Final Model Covariates (</w:t>
        </w:r>
        <w:r w:rsidR="00D8268E">
          <w:rPr>
            <w:rFonts w:ascii="Times New Roman" w:eastAsia="Times New Roman" w:hAnsi="Times New Roman" w:cs="Times New Roman"/>
            <w:sz w:val="24"/>
            <w:szCs w:val="24"/>
          </w:rPr>
          <w:t>un</w:t>
        </w:r>
        <w:r w:rsidR="00D8268E">
          <w:rPr>
            <w:rFonts w:ascii="Times New Roman" w:eastAsia="Times New Roman" w:hAnsi="Times New Roman" w:cs="Times New Roman"/>
            <w:sz w:val="24"/>
            <w:szCs w:val="24"/>
          </w:rPr>
          <w:t>lagged)</w:t>
        </w:r>
      </w:ins>
      <w:bookmarkEnd w:id="94"/>
    </w:p>
    <w:p w14:paraId="11C52B9C" w14:textId="1D91FB5B" w:rsidR="00D10558" w:rsidRDefault="00D10558" w:rsidP="00D10558">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Correlation plot of the 11 covariates that were included in the </w:t>
      </w:r>
      <w:ins w:id="96" w:author="Megan Feddern" w:date="2024-06-27T13:14:00Z">
        <w:r w:rsidR="00653ECB">
          <w:rPr>
            <w:rFonts w:ascii="Times New Roman" w:eastAsia="Times New Roman" w:hAnsi="Times New Roman" w:cs="Times New Roman"/>
            <w:sz w:val="24"/>
            <w:szCs w:val="24"/>
          </w:rPr>
          <w:t xml:space="preserve">final </w:t>
        </w:r>
      </w:ins>
      <w:r>
        <w:rPr>
          <w:rFonts w:ascii="Times New Roman" w:eastAsia="Times New Roman" w:hAnsi="Times New Roman" w:cs="Times New Roman"/>
          <w:sz w:val="24"/>
          <w:szCs w:val="24"/>
        </w:rPr>
        <w:t>model; see Table S4 for full justification, data source, and hypotheses associated with each covariate. Correlation plot depicts calendar year (non-lagged) covariates.</w:t>
      </w:r>
    </w:p>
    <w:p w14:paraId="700BF8D9" w14:textId="77777777" w:rsidR="00D10558" w:rsidRDefault="00D10558">
      <w:pPr>
        <w:rPr>
          <w:rFonts w:ascii="Times New Roman" w:eastAsia="Times New Roman" w:hAnsi="Times New Roman" w:cs="Times New Roman"/>
          <w:sz w:val="24"/>
          <w:szCs w:val="24"/>
        </w:rPr>
      </w:pPr>
    </w:p>
    <w:p w14:paraId="193A2520" w14:textId="77777777" w:rsidR="00764C3C" w:rsidRDefault="00764C3C">
      <w:pPr>
        <w:rPr>
          <w:rFonts w:ascii="Times New Roman" w:eastAsia="Times New Roman" w:hAnsi="Times New Roman" w:cs="Times New Roman"/>
          <w:sz w:val="24"/>
          <w:szCs w:val="24"/>
        </w:rPr>
      </w:pPr>
    </w:p>
    <w:p w14:paraId="66AF06A7" w14:textId="77777777" w:rsidR="00764C3C" w:rsidRDefault="00000000">
      <w:pPr>
        <w:rPr>
          <w:rFonts w:ascii="Times New Roman" w:eastAsia="Times New Roman" w:hAnsi="Times New Roman" w:cs="Times New Roman"/>
          <w:sz w:val="24"/>
          <w:szCs w:val="24"/>
        </w:rPr>
        <w:sectPr w:rsidR="00764C3C" w:rsidSect="00695EB6">
          <w:pgSz w:w="12240" w:h="15840"/>
          <w:pgMar w:top="1440" w:right="1440" w:bottom="1440" w:left="1440" w:header="720" w:footer="720" w:gutter="0"/>
          <w:cols w:space="720"/>
        </w:sectPr>
      </w:pPr>
      <w:r>
        <w:br w:type="page"/>
      </w:r>
    </w:p>
    <w:p w14:paraId="639F2030" w14:textId="77777777" w:rsidR="00764C3C" w:rsidRDefault="00000000">
      <w:pPr>
        <w:pStyle w:val="Heading1"/>
      </w:pPr>
      <w:bookmarkStart w:id="97" w:name="_Toc170387653"/>
      <w:r>
        <w:rPr>
          <w:rFonts w:ascii="Times New Roman" w:eastAsia="Times New Roman" w:hAnsi="Times New Roman" w:cs="Times New Roman"/>
          <w:b/>
          <w:sz w:val="28"/>
          <w:szCs w:val="28"/>
        </w:rPr>
        <w:lastRenderedPageBreak/>
        <w:t>Appendix S6:</w:t>
      </w:r>
      <w:r>
        <w:rPr>
          <w:rFonts w:ascii="Times New Roman" w:eastAsia="Times New Roman" w:hAnsi="Times New Roman" w:cs="Times New Roman"/>
          <w:sz w:val="28"/>
          <w:szCs w:val="28"/>
        </w:rPr>
        <w:t xml:space="preserve"> Model fits</w:t>
      </w:r>
      <w:bookmarkEnd w:id="97"/>
    </w:p>
    <w:p w14:paraId="6AA2C460" w14:textId="77777777" w:rsidR="00764C3C" w:rsidRDefault="00764C3C"/>
    <w:p w14:paraId="01548925" w14:textId="77777777" w:rsidR="00764C3C" w:rsidRDefault="00000000">
      <w:pPr>
        <w:rPr>
          <w:rFonts w:ascii="Times New Roman" w:eastAsia="Times New Roman" w:hAnsi="Times New Roman" w:cs="Times New Roman"/>
          <w:b/>
          <w:color w:val="1C1D1E"/>
          <w:sz w:val="24"/>
          <w:szCs w:val="24"/>
          <w:highlight w:val="white"/>
        </w:rPr>
      </w:pPr>
      <w:bookmarkStart w:id="98" w:name="_heading=h.3tbugp1" w:colFirst="0" w:colLast="0"/>
      <w:bookmarkEnd w:id="98"/>
      <w:r>
        <w:rPr>
          <w:rFonts w:ascii="Times New Roman" w:eastAsia="Times New Roman" w:hAnsi="Times New Roman" w:cs="Times New Roman"/>
          <w:noProof/>
          <w:color w:val="1C1D1E"/>
          <w:sz w:val="24"/>
          <w:szCs w:val="24"/>
          <w:highlight w:val="white"/>
        </w:rPr>
        <w:drawing>
          <wp:inline distT="114300" distB="114300" distL="114300" distR="114300" wp14:anchorId="3C13D25D" wp14:editId="5F7A17AB">
            <wp:extent cx="4630970" cy="5786438"/>
            <wp:effectExtent l="0" t="0" r="0" b="0"/>
            <wp:docPr id="385806707" name="image1.jp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jpg" descr="A graph of different types of data&#10;&#10;Description automatically generated with medium confidence"/>
                    <pic:cNvPicPr preferRelativeResize="0"/>
                  </pic:nvPicPr>
                  <pic:blipFill>
                    <a:blip r:embed="rId62"/>
                    <a:srcRect/>
                    <a:stretch>
                      <a:fillRect/>
                    </a:stretch>
                  </pic:blipFill>
                  <pic:spPr>
                    <a:xfrm>
                      <a:off x="0" y="0"/>
                      <a:ext cx="4630970" cy="5786438"/>
                    </a:xfrm>
                    <a:prstGeom prst="rect">
                      <a:avLst/>
                    </a:prstGeom>
                    <a:ln/>
                  </pic:spPr>
                </pic:pic>
              </a:graphicData>
            </a:graphic>
          </wp:inline>
        </w:drawing>
      </w:r>
    </w:p>
    <w:p w14:paraId="231E03FF" w14:textId="77777777" w:rsidR="00764C3C" w:rsidRDefault="00764C3C">
      <w:pPr>
        <w:rPr>
          <w:rFonts w:ascii="Times New Roman" w:eastAsia="Times New Roman" w:hAnsi="Times New Roman" w:cs="Times New Roman"/>
          <w:b/>
          <w:color w:val="1C1D1E"/>
          <w:sz w:val="24"/>
          <w:szCs w:val="24"/>
          <w:highlight w:val="white"/>
        </w:rPr>
      </w:pPr>
    </w:p>
    <w:p w14:paraId="518BFFEA" w14:textId="54DB5D24" w:rsidR="00764C3C" w:rsidRDefault="00000000">
      <w:pPr>
        <w:pStyle w:val="Heading2"/>
        <w:spacing w:before="0" w:after="0" w:line="240" w:lineRule="auto"/>
        <w:rPr>
          <w:rFonts w:ascii="Times New Roman" w:eastAsia="Times New Roman" w:hAnsi="Times New Roman" w:cs="Times New Roman"/>
          <w:sz w:val="24"/>
          <w:szCs w:val="24"/>
        </w:rPr>
      </w:pPr>
      <w:bookmarkStart w:id="99" w:name="_Toc170387654"/>
      <w:r>
        <w:rPr>
          <w:rFonts w:ascii="Times New Roman" w:eastAsia="Times New Roman" w:hAnsi="Times New Roman" w:cs="Times New Roman"/>
          <w:sz w:val="24"/>
          <w:szCs w:val="24"/>
        </w:rPr>
        <w:t>Figure S1</w:t>
      </w:r>
      <w:r w:rsidR="00D10558">
        <w:rPr>
          <w:rFonts w:ascii="Times New Roman" w:eastAsia="Times New Roman" w:hAnsi="Times New Roman" w:cs="Times New Roman"/>
          <w:sz w:val="24"/>
          <w:szCs w:val="24"/>
        </w:rPr>
        <w:t>8</w:t>
      </w:r>
      <w:r>
        <w:rPr>
          <w:rFonts w:ascii="Times New Roman" w:eastAsia="Times New Roman" w:hAnsi="Times New Roman" w:cs="Times New Roman"/>
          <w:sz w:val="24"/>
          <w:szCs w:val="24"/>
        </w:rPr>
        <w:t>.</w:t>
      </w:r>
      <w:ins w:id="100" w:author="Megan Feddern" w:date="2024-06-27T13:18:00Z">
        <w:r w:rsidR="00D8268E">
          <w:rPr>
            <w:rFonts w:ascii="Times New Roman" w:eastAsia="Times New Roman" w:hAnsi="Times New Roman" w:cs="Times New Roman"/>
            <w:sz w:val="24"/>
            <w:szCs w:val="24"/>
          </w:rPr>
          <w:t xml:space="preserve"> Model Fits</w:t>
        </w:r>
      </w:ins>
      <w:bookmarkEnd w:id="99"/>
    </w:p>
    <w:p w14:paraId="02E594C8" w14:textId="77777777" w:rsidR="00764C3C" w:rsidRDefault="00000000">
      <w:pPr>
        <w:rPr>
          <w:rFonts w:ascii="Times New Roman" w:eastAsia="Times New Roman" w:hAnsi="Times New Roman" w:cs="Times New Roman"/>
          <w:color w:val="1C1D1E"/>
          <w:sz w:val="24"/>
          <w:szCs w:val="24"/>
          <w:highlight w:val="white"/>
        </w:rPr>
      </w:pPr>
      <w:r>
        <w:rPr>
          <w:rFonts w:ascii="Times New Roman" w:eastAsia="Times New Roman" w:hAnsi="Times New Roman" w:cs="Times New Roman"/>
          <w:color w:val="1C1D1E"/>
          <w:sz w:val="24"/>
          <w:szCs w:val="24"/>
          <w:highlight w:val="white"/>
        </w:rPr>
        <w:t>Productivity model results for each Chinook salmon population. Colored points show the observed recruitment with the black line representing two standard deviations from the mean. The colored line represents the median of the posterior distribution estimated by the model with the shaded region representing the 95% credible intervals for predicted recruitment.</w:t>
      </w:r>
    </w:p>
    <w:p w14:paraId="3C897394" w14:textId="77777777" w:rsidR="00764C3C" w:rsidRDefault="00764C3C">
      <w:pPr>
        <w:jc w:val="center"/>
        <w:rPr>
          <w:rFonts w:ascii="Times New Roman" w:eastAsia="Times New Roman" w:hAnsi="Times New Roman" w:cs="Times New Roman"/>
          <w:color w:val="1C1D1E"/>
          <w:sz w:val="24"/>
          <w:szCs w:val="24"/>
          <w:highlight w:val="white"/>
        </w:rPr>
      </w:pPr>
    </w:p>
    <w:p w14:paraId="0023D415" w14:textId="77777777" w:rsidR="00764C3C" w:rsidRDefault="00000000">
      <w:pPr>
        <w:rPr>
          <w:rFonts w:ascii="Times New Roman" w:eastAsia="Times New Roman" w:hAnsi="Times New Roman" w:cs="Times New Roman"/>
          <w:color w:val="1C1D1E"/>
          <w:sz w:val="24"/>
          <w:szCs w:val="24"/>
          <w:highlight w:val="white"/>
        </w:rPr>
      </w:pPr>
      <w:r>
        <w:br w:type="page"/>
      </w:r>
    </w:p>
    <w:p w14:paraId="798BCF8A" w14:textId="77777777" w:rsidR="00764C3C" w:rsidRDefault="00000000">
      <w:pPr>
        <w:rPr>
          <w:rFonts w:ascii="Times New Roman" w:eastAsia="Times New Roman" w:hAnsi="Times New Roman" w:cs="Times New Roman"/>
          <w:b/>
          <w:color w:val="1C1D1E"/>
          <w:sz w:val="24"/>
          <w:szCs w:val="24"/>
          <w:highlight w:val="white"/>
        </w:rPr>
      </w:pPr>
      <w:r>
        <w:rPr>
          <w:rFonts w:ascii="Times New Roman" w:eastAsia="Times New Roman" w:hAnsi="Times New Roman" w:cs="Times New Roman"/>
          <w:noProof/>
          <w:color w:val="1C1D1E"/>
          <w:sz w:val="24"/>
          <w:szCs w:val="24"/>
          <w:highlight w:val="white"/>
        </w:rPr>
        <w:lastRenderedPageBreak/>
        <w:drawing>
          <wp:inline distT="114300" distB="114300" distL="114300" distR="114300" wp14:anchorId="69EAEBD0" wp14:editId="74656B97">
            <wp:extent cx="5943600" cy="2971800"/>
            <wp:effectExtent l="0" t="0" r="0" b="0"/>
            <wp:docPr id="385806708" name="image11.jpg" descr="A graph of different colored lin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graph of different colored lines&#10;&#10;Description automatically generated with medium confidence"/>
                    <pic:cNvPicPr preferRelativeResize="0"/>
                  </pic:nvPicPr>
                  <pic:blipFill>
                    <a:blip r:embed="rId63"/>
                    <a:srcRect/>
                    <a:stretch>
                      <a:fillRect/>
                    </a:stretch>
                  </pic:blipFill>
                  <pic:spPr>
                    <a:xfrm>
                      <a:off x="0" y="0"/>
                      <a:ext cx="5943600" cy="2971800"/>
                    </a:xfrm>
                    <a:prstGeom prst="rect">
                      <a:avLst/>
                    </a:prstGeom>
                    <a:ln/>
                  </pic:spPr>
                </pic:pic>
              </a:graphicData>
            </a:graphic>
          </wp:inline>
        </w:drawing>
      </w:r>
    </w:p>
    <w:p w14:paraId="03A5DDE5" w14:textId="62924036" w:rsidR="00764C3C" w:rsidRDefault="00000000">
      <w:pPr>
        <w:pStyle w:val="Heading2"/>
        <w:spacing w:before="0" w:after="0" w:line="240" w:lineRule="auto"/>
        <w:rPr>
          <w:rFonts w:ascii="Times New Roman" w:eastAsia="Times New Roman" w:hAnsi="Times New Roman" w:cs="Times New Roman"/>
          <w:sz w:val="24"/>
          <w:szCs w:val="24"/>
        </w:rPr>
      </w:pPr>
      <w:bookmarkStart w:id="101" w:name="_Toc170387655"/>
      <w:r>
        <w:rPr>
          <w:rFonts w:ascii="Times New Roman" w:eastAsia="Times New Roman" w:hAnsi="Times New Roman" w:cs="Times New Roman"/>
          <w:sz w:val="24"/>
          <w:szCs w:val="24"/>
        </w:rPr>
        <w:t>Figure S1</w:t>
      </w:r>
      <w:r w:rsidR="00D10558">
        <w:rPr>
          <w:rFonts w:ascii="Times New Roman" w:eastAsia="Times New Roman" w:hAnsi="Times New Roman" w:cs="Times New Roman"/>
          <w:sz w:val="24"/>
          <w:szCs w:val="24"/>
        </w:rPr>
        <w:t>9</w:t>
      </w:r>
      <w:r>
        <w:rPr>
          <w:rFonts w:ascii="Times New Roman" w:eastAsia="Times New Roman" w:hAnsi="Times New Roman" w:cs="Times New Roman"/>
          <w:sz w:val="24"/>
          <w:szCs w:val="24"/>
        </w:rPr>
        <w:t>.</w:t>
      </w:r>
      <w:ins w:id="102" w:author="Megan Feddern" w:date="2024-06-27T13:18:00Z">
        <w:r w:rsidR="00D8268E">
          <w:rPr>
            <w:rFonts w:ascii="Times New Roman" w:eastAsia="Times New Roman" w:hAnsi="Times New Roman" w:cs="Times New Roman"/>
            <w:sz w:val="24"/>
            <w:szCs w:val="24"/>
          </w:rPr>
          <w:t xml:space="preserve"> Sensitivi</w:t>
        </w:r>
      </w:ins>
      <w:ins w:id="103" w:author="Megan Feddern" w:date="2024-06-27T13:19:00Z">
        <w:r w:rsidR="00D8268E">
          <w:rPr>
            <w:rFonts w:ascii="Times New Roman" w:eastAsia="Times New Roman" w:hAnsi="Times New Roman" w:cs="Times New Roman"/>
            <w:sz w:val="24"/>
            <w:szCs w:val="24"/>
          </w:rPr>
          <w:t>ty Test for Body Size</w:t>
        </w:r>
      </w:ins>
      <w:bookmarkEnd w:id="101"/>
    </w:p>
    <w:p w14:paraId="0D3E462E" w14:textId="77777777" w:rsidR="00764C3C" w:rsidRDefault="00000000">
      <w:pPr>
        <w:rPr>
          <w:rFonts w:ascii="Times New Roman" w:eastAsia="Times New Roman" w:hAnsi="Times New Roman" w:cs="Times New Roman"/>
          <w:color w:val="1C1D1E"/>
          <w:sz w:val="24"/>
          <w:szCs w:val="24"/>
          <w:highlight w:val="white"/>
        </w:rPr>
      </w:pPr>
      <w:r>
        <w:rPr>
          <w:rFonts w:ascii="Times New Roman" w:eastAsia="Times New Roman" w:hAnsi="Times New Roman" w:cs="Times New Roman"/>
          <w:color w:val="1C1D1E"/>
          <w:sz w:val="24"/>
          <w:szCs w:val="24"/>
          <w:highlight w:val="white"/>
        </w:rPr>
        <w:t>Posterior estimates for regional mean effects of environmental covariates and on Chinook salmon population productivity (log recruits per spawner) with size omitted as a covariate for the three subregions: Kuskokwim (A), Yukon (US) (B) and Yukon (CA) (C</w:t>
      </w:r>
      <w:proofErr w:type="gramStart"/>
      <w:r>
        <w:rPr>
          <w:rFonts w:ascii="Times New Roman" w:eastAsia="Times New Roman" w:hAnsi="Times New Roman" w:cs="Times New Roman"/>
          <w:color w:val="1C1D1E"/>
          <w:sz w:val="24"/>
          <w:szCs w:val="24"/>
          <w:highlight w:val="white"/>
        </w:rPr>
        <w:t>) .</w:t>
      </w:r>
      <w:proofErr w:type="gramEnd"/>
      <w:r>
        <w:rPr>
          <w:rFonts w:ascii="Times New Roman" w:eastAsia="Times New Roman" w:hAnsi="Times New Roman" w:cs="Times New Roman"/>
          <w:color w:val="1C1D1E"/>
          <w:sz w:val="24"/>
          <w:szCs w:val="24"/>
          <w:highlight w:val="white"/>
        </w:rPr>
        <w:t xml:space="preserve"> Points describe the posterior median effect of each covariate on productivity, while the thick colored and thin black lines describe the uncertainty (50% and 80% credible intervals, respectively). Colors denote the life stage that the covariate impacts and the dashed line centered at zero represents a null effect on productivity. See Table </w:t>
      </w:r>
      <w:hyperlink r:id="rId64" w:anchor="gcb15155-tbl-0001">
        <w:r>
          <w:rPr>
            <w:rFonts w:ascii="Times New Roman" w:eastAsia="Times New Roman" w:hAnsi="Times New Roman" w:cs="Times New Roman"/>
            <w:color w:val="1155CC"/>
            <w:sz w:val="24"/>
            <w:szCs w:val="24"/>
            <w:highlight w:val="white"/>
          </w:rPr>
          <w:t>1</w:t>
        </w:r>
      </w:hyperlink>
      <w:r>
        <w:rPr>
          <w:rFonts w:ascii="Times New Roman" w:eastAsia="Times New Roman" w:hAnsi="Times New Roman" w:cs="Times New Roman"/>
          <w:color w:val="1C1D1E"/>
          <w:sz w:val="24"/>
          <w:szCs w:val="24"/>
          <w:highlight w:val="white"/>
        </w:rPr>
        <w:t xml:space="preserve"> for description of covariates.</w:t>
      </w:r>
    </w:p>
    <w:p w14:paraId="2916F7BA" w14:textId="77777777" w:rsidR="00764C3C" w:rsidRDefault="00000000">
      <w:pPr>
        <w:rPr>
          <w:rFonts w:ascii="Times New Roman" w:eastAsia="Times New Roman" w:hAnsi="Times New Roman" w:cs="Times New Roman"/>
          <w:color w:val="1C1D1E"/>
          <w:sz w:val="24"/>
          <w:szCs w:val="24"/>
          <w:highlight w:val="white"/>
        </w:rPr>
      </w:pPr>
      <w:r>
        <w:br w:type="page"/>
      </w:r>
      <w:r>
        <w:rPr>
          <w:rFonts w:ascii="Times New Roman" w:eastAsia="Times New Roman" w:hAnsi="Times New Roman" w:cs="Times New Roman"/>
          <w:noProof/>
          <w:color w:val="1C1D1E"/>
          <w:sz w:val="24"/>
          <w:szCs w:val="24"/>
          <w:highlight w:val="white"/>
        </w:rPr>
        <w:lastRenderedPageBreak/>
        <w:drawing>
          <wp:inline distT="114300" distB="114300" distL="114300" distR="114300" wp14:anchorId="71DD88AC" wp14:editId="5AD1223F">
            <wp:extent cx="5943600" cy="3009900"/>
            <wp:effectExtent l="0" t="0" r="0" b="0"/>
            <wp:docPr id="3858067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5943600" cy="3009900"/>
                    </a:xfrm>
                    <a:prstGeom prst="rect">
                      <a:avLst/>
                    </a:prstGeom>
                    <a:ln/>
                  </pic:spPr>
                </pic:pic>
              </a:graphicData>
            </a:graphic>
          </wp:inline>
        </w:drawing>
      </w:r>
    </w:p>
    <w:p w14:paraId="712A6A11" w14:textId="7B0B148C" w:rsidR="00764C3C" w:rsidRDefault="00000000">
      <w:pPr>
        <w:pStyle w:val="Heading2"/>
        <w:spacing w:before="0" w:after="0" w:line="240" w:lineRule="auto"/>
        <w:rPr>
          <w:rFonts w:ascii="Times New Roman" w:eastAsia="Times New Roman" w:hAnsi="Times New Roman" w:cs="Times New Roman"/>
          <w:sz w:val="24"/>
          <w:szCs w:val="24"/>
        </w:rPr>
      </w:pPr>
      <w:bookmarkStart w:id="104" w:name="_heading=h.xfg8cb13nxsp" w:colFirst="0" w:colLast="0"/>
      <w:bookmarkStart w:id="105" w:name="_Toc170387656"/>
      <w:bookmarkEnd w:id="104"/>
      <w:r>
        <w:rPr>
          <w:rFonts w:ascii="Times New Roman" w:eastAsia="Times New Roman" w:hAnsi="Times New Roman" w:cs="Times New Roman"/>
          <w:sz w:val="24"/>
          <w:szCs w:val="24"/>
        </w:rPr>
        <w:t>Figure S</w:t>
      </w:r>
      <w:r w:rsidR="00D10558">
        <w:rPr>
          <w:rFonts w:ascii="Times New Roman" w:eastAsia="Times New Roman" w:hAnsi="Times New Roman" w:cs="Times New Roman"/>
          <w:sz w:val="24"/>
          <w:szCs w:val="24"/>
        </w:rPr>
        <w:t>20</w:t>
      </w:r>
      <w:r>
        <w:rPr>
          <w:rFonts w:ascii="Times New Roman" w:eastAsia="Times New Roman" w:hAnsi="Times New Roman" w:cs="Times New Roman"/>
          <w:sz w:val="24"/>
          <w:szCs w:val="24"/>
        </w:rPr>
        <w:t>.</w:t>
      </w:r>
      <w:ins w:id="106" w:author="Megan Feddern" w:date="2024-06-27T13:19:00Z">
        <w:r w:rsidR="00D8268E">
          <w:rPr>
            <w:rFonts w:ascii="Times New Roman" w:eastAsia="Times New Roman" w:hAnsi="Times New Roman" w:cs="Times New Roman"/>
            <w:sz w:val="24"/>
            <w:szCs w:val="24"/>
          </w:rPr>
          <w:t xml:space="preserve"> Sensitivity Test for Marine Competitors</w:t>
        </w:r>
      </w:ins>
      <w:bookmarkEnd w:id="105"/>
    </w:p>
    <w:p w14:paraId="033403AB" w14:textId="77777777" w:rsidR="00764C3C" w:rsidRDefault="00000000">
      <w:pPr>
        <w:rPr>
          <w:rFonts w:ascii="Times New Roman" w:eastAsia="Times New Roman" w:hAnsi="Times New Roman" w:cs="Times New Roman"/>
          <w:color w:val="1C1D1E"/>
          <w:sz w:val="24"/>
          <w:szCs w:val="24"/>
          <w:highlight w:val="white"/>
        </w:rPr>
      </w:pPr>
      <w:r>
        <w:rPr>
          <w:rFonts w:ascii="Times New Roman" w:eastAsia="Times New Roman" w:hAnsi="Times New Roman" w:cs="Times New Roman"/>
          <w:color w:val="1C1D1E"/>
          <w:sz w:val="24"/>
          <w:szCs w:val="24"/>
          <w:highlight w:val="white"/>
        </w:rPr>
        <w:t>Posterior estimates for regional mean effects of environmental covariates and on Chinook salmon population productivity (log recruits per spawner) with marine competitors omitted as a covariate for the three subregions: Kuskokwim (A), Yukon (US) (B) and Yukon (CA) (C</w:t>
      </w:r>
      <w:proofErr w:type="gramStart"/>
      <w:r>
        <w:rPr>
          <w:rFonts w:ascii="Times New Roman" w:eastAsia="Times New Roman" w:hAnsi="Times New Roman" w:cs="Times New Roman"/>
          <w:color w:val="1C1D1E"/>
          <w:sz w:val="24"/>
          <w:szCs w:val="24"/>
          <w:highlight w:val="white"/>
        </w:rPr>
        <w:t>) .</w:t>
      </w:r>
      <w:proofErr w:type="gramEnd"/>
      <w:r>
        <w:rPr>
          <w:rFonts w:ascii="Times New Roman" w:eastAsia="Times New Roman" w:hAnsi="Times New Roman" w:cs="Times New Roman"/>
          <w:color w:val="1C1D1E"/>
          <w:sz w:val="24"/>
          <w:szCs w:val="24"/>
          <w:highlight w:val="white"/>
        </w:rPr>
        <w:t xml:space="preserve"> Points describe the posterior median effect of each covariate on productivity, while the thick colored and thin black lines describe the uncertainty (50% and 80% credible intervals, respectively). Colors denote the life stage that the covariate impacts and the dashed line centered at zero represents a null effect on productivity. See Table </w:t>
      </w:r>
      <w:hyperlink r:id="rId66" w:anchor="gcb15155-tbl-0001">
        <w:r>
          <w:rPr>
            <w:rFonts w:ascii="Times New Roman" w:eastAsia="Times New Roman" w:hAnsi="Times New Roman" w:cs="Times New Roman"/>
            <w:color w:val="1155CC"/>
            <w:sz w:val="24"/>
            <w:szCs w:val="24"/>
            <w:highlight w:val="white"/>
          </w:rPr>
          <w:t>1</w:t>
        </w:r>
      </w:hyperlink>
      <w:r>
        <w:rPr>
          <w:rFonts w:ascii="Times New Roman" w:eastAsia="Times New Roman" w:hAnsi="Times New Roman" w:cs="Times New Roman"/>
          <w:color w:val="1C1D1E"/>
          <w:sz w:val="24"/>
          <w:szCs w:val="24"/>
          <w:highlight w:val="white"/>
        </w:rPr>
        <w:t xml:space="preserve"> for description of covariates.</w:t>
      </w:r>
    </w:p>
    <w:p w14:paraId="7D7D6366" w14:textId="77777777" w:rsidR="00764C3C" w:rsidRDefault="00764C3C">
      <w:pPr>
        <w:rPr>
          <w:rFonts w:ascii="Times New Roman" w:eastAsia="Times New Roman" w:hAnsi="Times New Roman" w:cs="Times New Roman"/>
          <w:color w:val="1C1D1E"/>
          <w:sz w:val="24"/>
          <w:szCs w:val="24"/>
          <w:highlight w:val="white"/>
        </w:rPr>
      </w:pPr>
    </w:p>
    <w:p w14:paraId="4E5B4DAC" w14:textId="77777777" w:rsidR="00764C3C" w:rsidRDefault="00764C3C">
      <w:pPr>
        <w:rPr>
          <w:rFonts w:ascii="Times New Roman" w:eastAsia="Times New Roman" w:hAnsi="Times New Roman" w:cs="Times New Roman"/>
          <w:color w:val="1C1D1E"/>
          <w:sz w:val="24"/>
          <w:szCs w:val="24"/>
          <w:highlight w:val="white"/>
        </w:rPr>
      </w:pPr>
    </w:p>
    <w:p w14:paraId="1FBF956E" w14:textId="77777777" w:rsidR="00764C3C" w:rsidRDefault="00000000">
      <w:pPr>
        <w:rPr>
          <w:rFonts w:ascii="Times New Roman" w:eastAsia="Times New Roman" w:hAnsi="Times New Roman" w:cs="Times New Roman"/>
          <w:color w:val="1C1D1E"/>
          <w:sz w:val="24"/>
          <w:szCs w:val="24"/>
          <w:highlight w:val="white"/>
        </w:rPr>
      </w:pPr>
      <w:r>
        <w:br w:type="page"/>
      </w:r>
    </w:p>
    <w:p w14:paraId="13D45D8D" w14:textId="77777777" w:rsidR="00764C3C" w:rsidRDefault="00000000">
      <w:pPr>
        <w:rPr>
          <w:rFonts w:ascii="Times New Roman" w:eastAsia="Times New Roman" w:hAnsi="Times New Roman" w:cs="Times New Roman"/>
          <w:b/>
          <w:color w:val="1C1D1E"/>
          <w:sz w:val="24"/>
          <w:szCs w:val="24"/>
          <w:highlight w:val="white"/>
        </w:rPr>
      </w:pPr>
      <w:r>
        <w:rPr>
          <w:noProof/>
          <w:color w:val="1C1D1E"/>
          <w:sz w:val="24"/>
          <w:szCs w:val="24"/>
          <w:highlight w:val="white"/>
        </w:rPr>
        <w:lastRenderedPageBreak/>
        <w:drawing>
          <wp:inline distT="114300" distB="114300" distL="114300" distR="114300" wp14:anchorId="241BBD28" wp14:editId="57345B15">
            <wp:extent cx="4655231" cy="5942473"/>
            <wp:effectExtent l="0" t="0" r="0" b="0"/>
            <wp:docPr id="385806709" name="image13.jpg" descr="A graph of different types of data&#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3.jpg" descr="A graph of different types of data&#10;&#10;Description automatically generated with medium confidence"/>
                    <pic:cNvPicPr preferRelativeResize="0"/>
                  </pic:nvPicPr>
                  <pic:blipFill>
                    <a:blip r:embed="rId67"/>
                    <a:srcRect/>
                    <a:stretch>
                      <a:fillRect/>
                    </a:stretch>
                  </pic:blipFill>
                  <pic:spPr>
                    <a:xfrm>
                      <a:off x="0" y="0"/>
                      <a:ext cx="4655231" cy="5942473"/>
                    </a:xfrm>
                    <a:prstGeom prst="rect">
                      <a:avLst/>
                    </a:prstGeom>
                    <a:ln/>
                  </pic:spPr>
                </pic:pic>
              </a:graphicData>
            </a:graphic>
          </wp:inline>
        </w:drawing>
      </w:r>
    </w:p>
    <w:p w14:paraId="5515B3BA" w14:textId="77777777" w:rsidR="00764C3C" w:rsidRDefault="00764C3C">
      <w:pPr>
        <w:rPr>
          <w:rFonts w:ascii="Times New Roman" w:eastAsia="Times New Roman" w:hAnsi="Times New Roman" w:cs="Times New Roman"/>
          <w:b/>
          <w:color w:val="1C1D1E"/>
          <w:sz w:val="24"/>
          <w:szCs w:val="24"/>
          <w:highlight w:val="white"/>
        </w:rPr>
      </w:pPr>
    </w:p>
    <w:p w14:paraId="3C9CC7AE" w14:textId="7C31305C" w:rsidR="00764C3C" w:rsidRDefault="00000000">
      <w:pPr>
        <w:pStyle w:val="Heading2"/>
        <w:spacing w:before="0" w:after="0" w:line="240" w:lineRule="auto"/>
        <w:rPr>
          <w:rFonts w:ascii="Times New Roman" w:eastAsia="Times New Roman" w:hAnsi="Times New Roman" w:cs="Times New Roman"/>
          <w:sz w:val="24"/>
          <w:szCs w:val="24"/>
        </w:rPr>
      </w:pPr>
      <w:bookmarkStart w:id="107" w:name="_Toc170387657"/>
      <w:r>
        <w:rPr>
          <w:rFonts w:ascii="Times New Roman" w:eastAsia="Times New Roman" w:hAnsi="Times New Roman" w:cs="Times New Roman"/>
          <w:sz w:val="24"/>
          <w:szCs w:val="24"/>
        </w:rPr>
        <w:t>Figure S2</w:t>
      </w:r>
      <w:r w:rsidR="00D10558">
        <w:rPr>
          <w:rFonts w:ascii="Times New Roman" w:eastAsia="Times New Roman" w:hAnsi="Times New Roman" w:cs="Times New Roman"/>
          <w:sz w:val="24"/>
          <w:szCs w:val="24"/>
        </w:rPr>
        <w:t>1</w:t>
      </w:r>
      <w:r>
        <w:rPr>
          <w:rFonts w:ascii="Times New Roman" w:eastAsia="Times New Roman" w:hAnsi="Times New Roman" w:cs="Times New Roman"/>
          <w:sz w:val="24"/>
          <w:szCs w:val="24"/>
        </w:rPr>
        <w:t>.</w:t>
      </w:r>
      <w:ins w:id="108" w:author="Megan Feddern" w:date="2024-06-27T13:19:00Z">
        <w:r w:rsidR="00D8268E">
          <w:rPr>
            <w:rFonts w:ascii="Times New Roman" w:eastAsia="Times New Roman" w:hAnsi="Times New Roman" w:cs="Times New Roman"/>
            <w:sz w:val="24"/>
            <w:szCs w:val="24"/>
          </w:rPr>
          <w:t xml:space="preserve"> </w:t>
        </w:r>
      </w:ins>
      <w:ins w:id="109" w:author="Megan Feddern" w:date="2024-06-27T13:20:00Z">
        <w:r w:rsidR="00D8268E">
          <w:rPr>
            <w:rFonts w:ascii="Times New Roman" w:eastAsia="Times New Roman" w:hAnsi="Times New Roman" w:cs="Times New Roman"/>
            <w:sz w:val="24"/>
            <w:szCs w:val="24"/>
          </w:rPr>
          <w:t>Non-linear Tes</w:t>
        </w:r>
      </w:ins>
      <w:ins w:id="110" w:author="Megan Feddern" w:date="2024-06-27T13:21:00Z">
        <w:r w:rsidR="00D8268E">
          <w:rPr>
            <w:rFonts w:ascii="Times New Roman" w:eastAsia="Times New Roman" w:hAnsi="Times New Roman" w:cs="Times New Roman"/>
            <w:sz w:val="24"/>
            <w:szCs w:val="24"/>
          </w:rPr>
          <w:t>t</w:t>
        </w:r>
      </w:ins>
      <w:bookmarkEnd w:id="107"/>
    </w:p>
    <w:p w14:paraId="65A52145" w14:textId="77777777" w:rsidR="00764C3C" w:rsidRDefault="00000000">
      <w:pPr>
        <w:rPr>
          <w:rFonts w:ascii="Times New Roman" w:eastAsia="Times New Roman" w:hAnsi="Times New Roman" w:cs="Times New Roman"/>
          <w:color w:val="1C1D1E"/>
          <w:sz w:val="24"/>
          <w:szCs w:val="24"/>
          <w:highlight w:val="white"/>
        </w:rPr>
      </w:pPr>
      <w:r>
        <w:rPr>
          <w:rFonts w:ascii="Times New Roman" w:eastAsia="Times New Roman" w:hAnsi="Times New Roman" w:cs="Times New Roman"/>
          <w:color w:val="1C1D1E"/>
          <w:sz w:val="24"/>
          <w:szCs w:val="24"/>
          <w:highlight w:val="white"/>
        </w:rPr>
        <w:t>Relationships between population productivity, and absolute values of covariates (compare to main text Figure 5). The vertical axis represents an index of population productivity after accounting for density dependence. Each circle represents the productivity of one population in one brood year, colored curves represent a LOESS fit to the data for each region, and the gray band represents the 95% confidence interval.</w:t>
      </w:r>
    </w:p>
    <w:sectPr w:rsidR="00764C3C">
      <w:headerReference w:type="default" r:id="rId68"/>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F49421" w14:textId="77777777" w:rsidR="00D67A16" w:rsidRDefault="00D67A16">
      <w:pPr>
        <w:spacing w:line="240" w:lineRule="auto"/>
      </w:pPr>
      <w:r>
        <w:separator/>
      </w:r>
    </w:p>
  </w:endnote>
  <w:endnote w:type="continuationSeparator" w:id="0">
    <w:p w14:paraId="35E490D1" w14:textId="77777777" w:rsidR="00D67A16" w:rsidRDefault="00D67A1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38F931B-11DF-E24F-8E79-E41F82EC08A3}"/>
    <w:embedBold r:id="rId2" w:fontKey="{EFA7874C-87DC-9C48-90BB-88FC43BF6BA2}"/>
    <w:embedItalic r:id="rId3" w:fontKey="{6C3654BC-3CC6-564A-9CA7-84D51E7161F8}"/>
    <w:embedBoldItalic r:id="rId4" w:fontKey="{4F80D6BD-F692-D549-B064-C8FEF1891E74}"/>
  </w:font>
  <w:font w:name="Arial">
    <w:panose1 w:val="020B0604020202020204"/>
    <w:charset w:val="00"/>
    <w:family w:val="swiss"/>
    <w:pitch w:val="variable"/>
    <w:sig w:usb0="E0002EFF" w:usb1="C0007843" w:usb2="00000009" w:usb3="00000000" w:csb0="000001FF" w:csb1="00000000"/>
    <w:embedRegular r:id="rId5" w:fontKey="{F321A43F-0A3E-6D4F-A0C4-C055D3321E92}"/>
    <w:embedBold r:id="rId6" w:fontKey="{E167347F-523D-6C47-9796-9217F8AE9597}"/>
    <w:embedItalic r:id="rId7" w:fontKey="{C3B67EF0-6762-5246-90DD-56B9640E9511}"/>
  </w:font>
  <w:font w:name="Calibri">
    <w:panose1 w:val="020F0502020204030204"/>
    <w:charset w:val="00"/>
    <w:family w:val="swiss"/>
    <w:pitch w:val="variable"/>
    <w:sig w:usb0="E0002AFF" w:usb1="C000247B" w:usb2="00000009" w:usb3="00000000" w:csb0="000001FF" w:csb1="00000000"/>
    <w:embedRegular r:id="rId8" w:fontKey="{0B608E03-C531-9F41-907F-3F04B336C24C}"/>
    <w:embedBold r:id="rId9" w:fontKey="{8A0D83A4-691D-454E-8F9E-FC6B587297E8}"/>
  </w:font>
  <w:font w:name="Cambria">
    <w:panose1 w:val="02040503050406030204"/>
    <w:charset w:val="00"/>
    <w:family w:val="roman"/>
    <w:pitch w:val="variable"/>
    <w:sig w:usb0="E00006FF" w:usb1="420024FF" w:usb2="02000000" w:usb3="00000000" w:csb0="0000019F" w:csb1="00000000"/>
    <w:embedRegular r:id="rId10" w:fontKey="{2E01C3B6-21FD-E144-9FF0-2028A3136BAC}"/>
  </w:font>
  <w:font w:name="Cambria Math">
    <w:panose1 w:val="02040503050406030204"/>
    <w:charset w:val="00"/>
    <w:family w:val="roman"/>
    <w:pitch w:val="variable"/>
    <w:sig w:usb0="E00002FF" w:usb1="420024FF" w:usb2="00000000" w:usb3="00000000" w:csb0="0000019F" w:csb1="00000000"/>
    <w:embedRegular r:id="rId11" w:fontKey="{9C36F648-94B7-824F-8515-4195383D0FFB}"/>
    <w:embedItalic r:id="rId12" w:fontKey="{72583630-B6FA-2D4C-A35F-AB27028B4E9C}"/>
  </w:font>
  <w:font w:name="Gungsuh">
    <w:panose1 w:val="02030600000101010101"/>
    <w:charset w:val="81"/>
    <w:family w:val="roman"/>
    <w:pitch w:val="variable"/>
    <w:sig w:usb0="B00002AF" w:usb1="69D77CFB" w:usb2="00000030" w:usb3="00000000" w:csb0="0008009F" w:csb1="00000000"/>
    <w:embedRegular r:id="rId13" w:subsetted="1" w:fontKey="{B4A18153-328B-9647-911F-1F1112D07D66}"/>
    <w:embedBold r:id="rId14" w:subsetted="1" w:fontKey="{BCD5851A-F354-8542-BABA-3ABC3EFAA1C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28BC46" w14:textId="77777777" w:rsidR="00D67A16" w:rsidRDefault="00D67A16">
      <w:pPr>
        <w:spacing w:line="240" w:lineRule="auto"/>
      </w:pPr>
      <w:r>
        <w:separator/>
      </w:r>
    </w:p>
  </w:footnote>
  <w:footnote w:type="continuationSeparator" w:id="0">
    <w:p w14:paraId="54D21449" w14:textId="77777777" w:rsidR="00D67A16" w:rsidRDefault="00D67A1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B507" w14:textId="77777777" w:rsidR="00764C3C" w:rsidRDefault="00000000">
    <w:pPr>
      <w:pBdr>
        <w:top w:val="nil"/>
        <w:left w:val="nil"/>
        <w:bottom w:val="nil"/>
        <w:right w:val="nil"/>
        <w:between w:val="nil"/>
      </w:pBdr>
      <w:tabs>
        <w:tab w:val="center" w:pos="4680"/>
        <w:tab w:val="right" w:pos="9360"/>
      </w:tabs>
      <w:spacing w:line="240" w:lineRule="auto"/>
      <w:jc w:val="right"/>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6FC4D4DC" w14:textId="77777777" w:rsidR="00764C3C" w:rsidRDefault="00764C3C">
    <w:pPr>
      <w:pBdr>
        <w:top w:val="nil"/>
        <w:left w:val="nil"/>
        <w:bottom w:val="nil"/>
        <w:right w:val="nil"/>
        <w:between w:val="nil"/>
      </w:pBdr>
      <w:tabs>
        <w:tab w:val="center" w:pos="4680"/>
        <w:tab w:val="right" w:pos="9360"/>
      </w:tabs>
      <w:spacing w:line="240" w:lineRule="auto"/>
      <w:ind w:right="360"/>
      <w:rPr>
        <w:color w:val="000000"/>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26C3A" w14:textId="33761996"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52</w:t>
    </w:r>
    <w:r>
      <w:rPr>
        <w:rFonts w:ascii="Times New Roman" w:eastAsia="Times New Roman" w:hAnsi="Times New Roman" w:cs="Times New Roman"/>
        <w:color w:val="000000"/>
        <w:sz w:val="24"/>
        <w:szCs w:val="24"/>
      </w:rPr>
      <w:fldChar w:fldCharType="end"/>
    </w:r>
  </w:p>
  <w:p w14:paraId="57EEAE08" w14:textId="77777777" w:rsidR="00764C3C" w:rsidRDefault="00000000">
    <w:pPr>
      <w:pStyle w:val="Heading1"/>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Appendix S6:</w:t>
    </w:r>
    <w:r>
      <w:rPr>
        <w:rFonts w:ascii="Times New Roman" w:eastAsia="Times New Roman" w:hAnsi="Times New Roman" w:cs="Times New Roman"/>
        <w:i/>
        <w:sz w:val="24"/>
        <w:szCs w:val="24"/>
      </w:rPr>
      <w:t xml:space="preserve"> Model fits</w:t>
    </w:r>
  </w:p>
  <w:p w14:paraId="7A975540" w14:textId="77777777" w:rsidR="00764C3C" w:rsidRDefault="00764C3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26688" w14:textId="1E064941"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3</w:t>
    </w:r>
    <w:r>
      <w:rPr>
        <w:rFonts w:ascii="Times New Roman" w:eastAsia="Times New Roman" w:hAnsi="Times New Roman" w:cs="Times New Roman"/>
        <w:color w:val="000000"/>
        <w:sz w:val="24"/>
        <w:szCs w:val="24"/>
      </w:rPr>
      <w:fldChar w:fldCharType="end"/>
    </w:r>
  </w:p>
  <w:p w14:paraId="07841B8B" w14:textId="77777777" w:rsidR="00764C3C" w:rsidRDefault="00764C3C">
    <w:pPr>
      <w:pBdr>
        <w:top w:val="nil"/>
        <w:left w:val="nil"/>
        <w:bottom w:val="nil"/>
        <w:right w:val="nil"/>
        <w:between w:val="nil"/>
      </w:pBdr>
      <w:tabs>
        <w:tab w:val="center" w:pos="4680"/>
        <w:tab w:val="right" w:pos="9360"/>
      </w:tabs>
      <w:spacing w:line="240" w:lineRule="auto"/>
      <w:ind w:right="360"/>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FE410A" w14:textId="7234FF9A"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4</w:t>
    </w:r>
    <w:r>
      <w:rPr>
        <w:rFonts w:ascii="Times New Roman" w:eastAsia="Times New Roman" w:hAnsi="Times New Roman" w:cs="Times New Roman"/>
        <w:color w:val="000000"/>
        <w:sz w:val="24"/>
        <w:szCs w:val="24"/>
      </w:rPr>
      <w:fldChar w:fldCharType="end"/>
    </w:r>
  </w:p>
  <w:p w14:paraId="4C11C638" w14:textId="77777777" w:rsidR="00764C3C" w:rsidRDefault="00000000">
    <w:pPr>
      <w:pBdr>
        <w:top w:val="nil"/>
        <w:left w:val="nil"/>
        <w:bottom w:val="nil"/>
        <w:right w:val="nil"/>
        <w:between w:val="nil"/>
      </w:pBdr>
      <w:tabs>
        <w:tab w:val="center" w:pos="4680"/>
        <w:tab w:val="right" w:pos="9360"/>
      </w:tabs>
      <w:spacing w:line="240" w:lineRule="auto"/>
      <w:ind w:right="360"/>
      <w:rPr>
        <w:rFonts w:ascii="Times New Roman" w:eastAsia="Times New Roman" w:hAnsi="Times New Roman" w:cs="Times New Roman"/>
        <w:i/>
        <w:color w:val="000000"/>
        <w:sz w:val="24"/>
        <w:szCs w:val="24"/>
      </w:rPr>
    </w:pPr>
    <w:r>
      <w:rPr>
        <w:rFonts w:ascii="Times New Roman" w:eastAsia="Times New Roman" w:hAnsi="Times New Roman" w:cs="Times New Roman"/>
        <w:b/>
        <w:i/>
        <w:color w:val="000000"/>
        <w:sz w:val="24"/>
        <w:szCs w:val="24"/>
      </w:rPr>
      <w:t>Appendix S1</w:t>
    </w:r>
    <w:r>
      <w:rPr>
        <w:rFonts w:ascii="Times New Roman" w:eastAsia="Times New Roman" w:hAnsi="Times New Roman" w:cs="Times New Roman"/>
        <w:i/>
        <w:color w:val="000000"/>
        <w:sz w:val="24"/>
        <w:szCs w:val="24"/>
      </w:rPr>
      <w:t>: Spawner and recruit data sources</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0B054B" w14:textId="3426733E"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9</w:t>
    </w:r>
    <w:r>
      <w:rPr>
        <w:rFonts w:ascii="Times New Roman" w:eastAsia="Times New Roman" w:hAnsi="Times New Roman" w:cs="Times New Roman"/>
        <w:color w:val="000000"/>
        <w:sz w:val="24"/>
        <w:szCs w:val="24"/>
      </w:rPr>
      <w:fldChar w:fldCharType="end"/>
    </w:r>
  </w:p>
  <w:p w14:paraId="60D6D161" w14:textId="77777777" w:rsidR="00764C3C" w:rsidRDefault="00000000">
    <w:pPr>
      <w:pBdr>
        <w:top w:val="nil"/>
        <w:left w:val="nil"/>
        <w:bottom w:val="nil"/>
        <w:right w:val="nil"/>
        <w:between w:val="nil"/>
      </w:pBdr>
      <w:tabs>
        <w:tab w:val="center" w:pos="4680"/>
        <w:tab w:val="right" w:pos="9360"/>
      </w:tabs>
      <w:spacing w:line="240" w:lineRule="auto"/>
      <w:ind w:right="360"/>
      <w:rPr>
        <w:rFonts w:ascii="Times New Roman" w:eastAsia="Times New Roman" w:hAnsi="Times New Roman" w:cs="Times New Roman"/>
        <w:i/>
        <w:color w:val="000000"/>
        <w:sz w:val="24"/>
        <w:szCs w:val="24"/>
      </w:rPr>
    </w:pPr>
    <w:r>
      <w:rPr>
        <w:rFonts w:ascii="Times New Roman" w:eastAsia="Times New Roman" w:hAnsi="Times New Roman" w:cs="Times New Roman"/>
        <w:b/>
        <w:i/>
        <w:color w:val="000000"/>
        <w:sz w:val="24"/>
        <w:szCs w:val="24"/>
      </w:rPr>
      <w:t>Appendix S1</w:t>
    </w:r>
    <w:r>
      <w:rPr>
        <w:rFonts w:ascii="Times New Roman" w:eastAsia="Times New Roman" w:hAnsi="Times New Roman" w:cs="Times New Roman"/>
        <w:i/>
        <w:color w:val="000000"/>
        <w:sz w:val="24"/>
        <w:szCs w:val="24"/>
      </w:rPr>
      <w:t>: Spawner and recruit data from run reconstructions</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BAF47" w14:textId="58C83C2B"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14</w:t>
    </w:r>
    <w:r>
      <w:rPr>
        <w:rFonts w:ascii="Times New Roman" w:eastAsia="Times New Roman" w:hAnsi="Times New Roman" w:cs="Times New Roman"/>
        <w:color w:val="000000"/>
        <w:sz w:val="24"/>
        <w:szCs w:val="24"/>
      </w:rPr>
      <w:fldChar w:fldCharType="end"/>
    </w:r>
  </w:p>
  <w:p w14:paraId="0A800698" w14:textId="77777777" w:rsidR="00764C3C" w:rsidRDefault="00000000">
    <w:pPr>
      <w:pStyle w:val="Heading1"/>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Appendix S2:</w:t>
    </w:r>
    <w:r>
      <w:rPr>
        <w:rFonts w:ascii="Times New Roman" w:eastAsia="Times New Roman" w:hAnsi="Times New Roman" w:cs="Times New Roman"/>
        <w:i/>
        <w:sz w:val="24"/>
        <w:szCs w:val="24"/>
      </w:rPr>
      <w:t xml:space="preserve"> Model estimates with simulated data</w:t>
    </w:r>
  </w:p>
  <w:p w14:paraId="6C89B9DA" w14:textId="77777777" w:rsidR="00764C3C" w:rsidRDefault="00764C3C">
    <w:pPr>
      <w:pBdr>
        <w:top w:val="nil"/>
        <w:left w:val="nil"/>
        <w:bottom w:val="nil"/>
        <w:right w:val="nil"/>
        <w:between w:val="nil"/>
      </w:pBdr>
      <w:tabs>
        <w:tab w:val="center" w:pos="4680"/>
        <w:tab w:val="right" w:pos="9360"/>
      </w:tabs>
      <w:spacing w:line="240" w:lineRule="auto"/>
      <w:ind w:right="360"/>
      <w:rPr>
        <w:rFonts w:ascii="Times New Roman" w:eastAsia="Times New Roman" w:hAnsi="Times New Roman" w:cs="Times New Roman"/>
        <w:i/>
        <w:color w:val="000000"/>
        <w:sz w:val="24"/>
        <w:szCs w:val="24"/>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023AC" w14:textId="6EC27A32"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22</w:t>
    </w:r>
    <w:r>
      <w:rPr>
        <w:rFonts w:ascii="Times New Roman" w:eastAsia="Times New Roman" w:hAnsi="Times New Roman" w:cs="Times New Roman"/>
        <w:color w:val="000000"/>
        <w:sz w:val="24"/>
        <w:szCs w:val="24"/>
      </w:rPr>
      <w:fldChar w:fldCharType="end"/>
    </w:r>
  </w:p>
  <w:p w14:paraId="56A53574" w14:textId="77777777" w:rsidR="00764C3C" w:rsidRDefault="00000000">
    <w:pPr>
      <w:pStyle w:val="Heading1"/>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Appendix S3:</w:t>
    </w:r>
    <w:r>
      <w:rPr>
        <w:rFonts w:ascii="Times New Roman" w:eastAsia="Times New Roman" w:hAnsi="Times New Roman" w:cs="Times New Roman"/>
        <w:i/>
        <w:sz w:val="24"/>
        <w:szCs w:val="24"/>
      </w:rPr>
      <w:t xml:space="preserve"> Dynamic factor analysis to combine covariate data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B86D77" w14:textId="38B0B953" w:rsidR="00764C3C" w:rsidRDefault="00000000">
    <w:pPr>
      <w:pBdr>
        <w:top w:val="nil"/>
        <w:left w:val="nil"/>
        <w:bottom w:val="nil"/>
        <w:right w:val="nil"/>
        <w:between w:val="nil"/>
      </w:pBdr>
      <w:tabs>
        <w:tab w:val="center" w:pos="4680"/>
        <w:tab w:val="right" w:pos="9360"/>
      </w:tabs>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21</w:t>
    </w:r>
    <w:r>
      <w:rPr>
        <w:rFonts w:ascii="Times New Roman" w:eastAsia="Times New Roman" w:hAnsi="Times New Roman" w:cs="Times New Roman"/>
        <w:color w:val="000000"/>
        <w:sz w:val="24"/>
        <w:szCs w:val="24"/>
      </w:rPr>
      <w:fldChar w:fldCharType="end"/>
    </w:r>
  </w:p>
  <w:p w14:paraId="3E4C2C92" w14:textId="77777777" w:rsidR="00764C3C" w:rsidRDefault="00764C3C">
    <w:pPr>
      <w:pBdr>
        <w:top w:val="nil"/>
        <w:left w:val="nil"/>
        <w:bottom w:val="nil"/>
        <w:right w:val="nil"/>
        <w:between w:val="nil"/>
      </w:pBdr>
      <w:tabs>
        <w:tab w:val="center" w:pos="4680"/>
        <w:tab w:val="right" w:pos="9360"/>
      </w:tabs>
      <w:spacing w:line="240" w:lineRule="auto"/>
      <w:ind w:right="360"/>
      <w:rPr>
        <w:color w:val="000000"/>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AAA9A" w14:textId="35D6B039"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31</w:t>
    </w:r>
    <w:r>
      <w:rPr>
        <w:rFonts w:ascii="Times New Roman" w:eastAsia="Times New Roman" w:hAnsi="Times New Roman" w:cs="Times New Roman"/>
        <w:color w:val="000000"/>
        <w:sz w:val="24"/>
        <w:szCs w:val="24"/>
      </w:rPr>
      <w:fldChar w:fldCharType="end"/>
    </w:r>
  </w:p>
  <w:p w14:paraId="2C1F85C0" w14:textId="77777777" w:rsidR="00764C3C" w:rsidRDefault="00000000">
    <w:pPr>
      <w:pStyle w:val="Heading1"/>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Appendix S4:</w:t>
    </w:r>
    <w:r>
      <w:rPr>
        <w:rFonts w:ascii="Times New Roman" w:eastAsia="Times New Roman" w:hAnsi="Times New Roman" w:cs="Times New Roman"/>
        <w:i/>
        <w:sz w:val="24"/>
        <w:szCs w:val="24"/>
      </w:rPr>
      <w:t xml:space="preserve"> Freshwater covariate processing</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25EA07" w14:textId="08334F4E" w:rsidR="00764C3C" w:rsidRDefault="00000000">
    <w:pPr>
      <w:pBdr>
        <w:top w:val="nil"/>
        <w:left w:val="nil"/>
        <w:bottom w:val="nil"/>
        <w:right w:val="nil"/>
        <w:between w:val="nil"/>
      </w:pBdr>
      <w:tabs>
        <w:tab w:val="center" w:pos="4680"/>
        <w:tab w:val="right" w:pos="9360"/>
      </w:tabs>
      <w:spacing w:line="240" w:lineRule="auto"/>
      <w:jc w:val="right"/>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fldChar w:fldCharType="begin"/>
    </w:r>
    <w:r>
      <w:rPr>
        <w:rFonts w:ascii="Times New Roman" w:eastAsia="Times New Roman" w:hAnsi="Times New Roman" w:cs="Times New Roman"/>
        <w:color w:val="000000"/>
        <w:sz w:val="24"/>
        <w:szCs w:val="24"/>
      </w:rPr>
      <w:instrText>PAGE</w:instrText>
    </w:r>
    <w:r>
      <w:rPr>
        <w:rFonts w:ascii="Times New Roman" w:eastAsia="Times New Roman" w:hAnsi="Times New Roman" w:cs="Times New Roman"/>
        <w:color w:val="000000"/>
        <w:sz w:val="24"/>
        <w:szCs w:val="24"/>
      </w:rPr>
      <w:fldChar w:fldCharType="separate"/>
    </w:r>
    <w:r w:rsidR="008349B7">
      <w:rPr>
        <w:rFonts w:ascii="Times New Roman" w:eastAsia="Times New Roman" w:hAnsi="Times New Roman" w:cs="Times New Roman"/>
        <w:noProof/>
        <w:color w:val="000000"/>
        <w:sz w:val="24"/>
        <w:szCs w:val="24"/>
      </w:rPr>
      <w:t>37</w:t>
    </w:r>
    <w:r>
      <w:rPr>
        <w:rFonts w:ascii="Times New Roman" w:eastAsia="Times New Roman" w:hAnsi="Times New Roman" w:cs="Times New Roman"/>
        <w:color w:val="000000"/>
        <w:sz w:val="24"/>
        <w:szCs w:val="24"/>
      </w:rPr>
      <w:fldChar w:fldCharType="end"/>
    </w:r>
  </w:p>
  <w:p w14:paraId="088FF0C7" w14:textId="77777777" w:rsidR="00764C3C" w:rsidRDefault="00000000">
    <w:pPr>
      <w:pStyle w:val="Heading1"/>
      <w:rPr>
        <w:rFonts w:ascii="Times New Roman" w:eastAsia="Times New Roman" w:hAnsi="Times New Roman" w:cs="Times New Roman"/>
        <w:i/>
        <w:sz w:val="24"/>
        <w:szCs w:val="24"/>
      </w:rPr>
    </w:pPr>
    <w:r>
      <w:rPr>
        <w:rFonts w:ascii="Times New Roman" w:eastAsia="Times New Roman" w:hAnsi="Times New Roman" w:cs="Times New Roman"/>
        <w:b/>
        <w:i/>
        <w:sz w:val="24"/>
        <w:szCs w:val="24"/>
      </w:rPr>
      <w:t>Appendix S5:</w:t>
    </w:r>
    <w:r>
      <w:rPr>
        <w:rFonts w:ascii="Times New Roman" w:eastAsia="Times New Roman" w:hAnsi="Times New Roman" w:cs="Times New Roman"/>
        <w:i/>
        <w:sz w:val="24"/>
        <w:szCs w:val="24"/>
      </w:rPr>
      <w:t xml:space="preserve"> Covariate selection and multicollinearity</w:t>
    </w:r>
  </w:p>
  <w:p w14:paraId="1514BACB" w14:textId="77777777" w:rsidR="00764C3C" w:rsidRDefault="00764C3C"/>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9113255"/>
    <w:multiLevelType w:val="multilevel"/>
    <w:tmpl w:val="48FC45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AE01395"/>
    <w:multiLevelType w:val="multilevel"/>
    <w:tmpl w:val="D4486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3F1A0F0D"/>
    <w:multiLevelType w:val="multilevel"/>
    <w:tmpl w:val="4CB8C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4A1C4DAE"/>
    <w:multiLevelType w:val="multilevel"/>
    <w:tmpl w:val="AB4281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129713220">
    <w:abstractNumId w:val="3"/>
  </w:num>
  <w:num w:numId="2" w16cid:durableId="1303534923">
    <w:abstractNumId w:val="1"/>
  </w:num>
  <w:num w:numId="3" w16cid:durableId="901528874">
    <w:abstractNumId w:val="0"/>
  </w:num>
  <w:num w:numId="4" w16cid:durableId="118517298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egan Feddern">
    <w15:presenceInfo w15:providerId="None" w15:userId="Megan Feddern"/>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64C3C"/>
    <w:rsid w:val="00002C59"/>
    <w:rsid w:val="0001474A"/>
    <w:rsid w:val="00043611"/>
    <w:rsid w:val="000713A6"/>
    <w:rsid w:val="000739A0"/>
    <w:rsid w:val="00075939"/>
    <w:rsid w:val="00102896"/>
    <w:rsid w:val="0013369F"/>
    <w:rsid w:val="001C0A85"/>
    <w:rsid w:val="00203159"/>
    <w:rsid w:val="002176B5"/>
    <w:rsid w:val="002B12E8"/>
    <w:rsid w:val="00491487"/>
    <w:rsid w:val="00513A84"/>
    <w:rsid w:val="00653ECB"/>
    <w:rsid w:val="00695EB6"/>
    <w:rsid w:val="006F3717"/>
    <w:rsid w:val="00764C3C"/>
    <w:rsid w:val="007C5F03"/>
    <w:rsid w:val="008349B7"/>
    <w:rsid w:val="008A3161"/>
    <w:rsid w:val="008D7AE6"/>
    <w:rsid w:val="00D10558"/>
    <w:rsid w:val="00D56312"/>
    <w:rsid w:val="00D67A16"/>
    <w:rsid w:val="00D8268E"/>
    <w:rsid w:val="00D83EB7"/>
    <w:rsid w:val="00D877A7"/>
    <w:rsid w:val="00DF180E"/>
    <w:rsid w:val="00E37658"/>
    <w:rsid w:val="00ED6208"/>
    <w:rsid w:val="00ED7FF0"/>
    <w:rsid w:val="00EE390F"/>
    <w:rsid w:val="00FA47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ED860CD"/>
  <w15:docId w15:val="{04444A11-6277-9247-A1CB-19DBC63CA8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Header">
    <w:name w:val="header"/>
    <w:basedOn w:val="Normal"/>
    <w:link w:val="HeaderChar"/>
    <w:uiPriority w:val="99"/>
    <w:unhideWhenUsed/>
    <w:rsid w:val="00571189"/>
    <w:pPr>
      <w:tabs>
        <w:tab w:val="center" w:pos="4680"/>
        <w:tab w:val="right" w:pos="9360"/>
      </w:tabs>
      <w:spacing w:line="240" w:lineRule="auto"/>
    </w:pPr>
  </w:style>
  <w:style w:type="character" w:customStyle="1" w:styleId="HeaderChar">
    <w:name w:val="Header Char"/>
    <w:basedOn w:val="DefaultParagraphFont"/>
    <w:link w:val="Header"/>
    <w:uiPriority w:val="99"/>
    <w:rsid w:val="00571189"/>
  </w:style>
  <w:style w:type="paragraph" w:styleId="Footer">
    <w:name w:val="footer"/>
    <w:basedOn w:val="Normal"/>
    <w:link w:val="FooterChar"/>
    <w:uiPriority w:val="99"/>
    <w:unhideWhenUsed/>
    <w:rsid w:val="00571189"/>
    <w:pPr>
      <w:tabs>
        <w:tab w:val="center" w:pos="4680"/>
        <w:tab w:val="right" w:pos="9360"/>
      </w:tabs>
      <w:spacing w:line="240" w:lineRule="auto"/>
    </w:pPr>
  </w:style>
  <w:style w:type="character" w:customStyle="1" w:styleId="FooterChar">
    <w:name w:val="Footer Char"/>
    <w:basedOn w:val="DefaultParagraphFont"/>
    <w:link w:val="Footer"/>
    <w:uiPriority w:val="99"/>
    <w:rsid w:val="00571189"/>
  </w:style>
  <w:style w:type="character" w:styleId="PageNumber">
    <w:name w:val="page number"/>
    <w:basedOn w:val="DefaultParagraphFont"/>
    <w:uiPriority w:val="99"/>
    <w:semiHidden/>
    <w:unhideWhenUsed/>
    <w:rsid w:val="00D678DE"/>
  </w:style>
  <w:style w:type="character" w:styleId="PlaceholderText">
    <w:name w:val="Placeholder Text"/>
    <w:basedOn w:val="DefaultParagraphFont"/>
    <w:uiPriority w:val="99"/>
    <w:semiHidden/>
    <w:rsid w:val="002B712E"/>
    <w:rPr>
      <w:color w:val="666666"/>
    </w:rPr>
  </w:style>
  <w:style w:type="character" w:styleId="Hyperlink">
    <w:name w:val="Hyperlink"/>
    <w:basedOn w:val="DefaultParagraphFont"/>
    <w:uiPriority w:val="99"/>
    <w:unhideWhenUsed/>
    <w:rsid w:val="00241DB8"/>
    <w:rPr>
      <w:color w:val="0000FF" w:themeColor="hyperlink"/>
      <w:u w:val="single"/>
    </w:rPr>
  </w:style>
  <w:style w:type="character" w:styleId="UnresolvedMention">
    <w:name w:val="Unresolved Mention"/>
    <w:basedOn w:val="DefaultParagraphFont"/>
    <w:uiPriority w:val="99"/>
    <w:semiHidden/>
    <w:unhideWhenUsed/>
    <w:rsid w:val="00241DB8"/>
    <w:rPr>
      <w:color w:val="605E5C"/>
      <w:shd w:val="clear" w:color="auto" w:fill="E1DFDD"/>
    </w:rPr>
  </w:style>
  <w:style w:type="paragraph" w:styleId="TOCHeading">
    <w:name w:val="TOC Heading"/>
    <w:basedOn w:val="Heading1"/>
    <w:next w:val="Normal"/>
    <w:uiPriority w:val="39"/>
    <w:unhideWhenUsed/>
    <w:qFormat/>
    <w:rsid w:val="007B0C22"/>
    <w:pPr>
      <w:spacing w:before="480" w:after="0"/>
      <w:outlineLvl w:val="9"/>
    </w:pPr>
    <w:rPr>
      <w:rFonts w:asciiTheme="majorHAnsi" w:eastAsiaTheme="majorEastAsia" w:hAnsiTheme="majorHAnsi" w:cstheme="majorBidi"/>
      <w:b/>
      <w:bCs/>
      <w:color w:val="365F91" w:themeColor="accent1" w:themeShade="BF"/>
      <w:sz w:val="28"/>
      <w:szCs w:val="28"/>
      <w:lang w:val="en-US"/>
    </w:rPr>
  </w:style>
  <w:style w:type="paragraph" w:styleId="TOC2">
    <w:name w:val="toc 2"/>
    <w:basedOn w:val="Normal"/>
    <w:next w:val="Normal"/>
    <w:autoRedefine/>
    <w:uiPriority w:val="39"/>
    <w:unhideWhenUsed/>
    <w:rsid w:val="000739A0"/>
    <w:pPr>
      <w:spacing w:before="120" w:after="120"/>
      <w:ind w:left="220"/>
    </w:pPr>
    <w:rPr>
      <w:rFonts w:ascii="Times New Roman" w:hAnsi="Times New Roman"/>
      <w:i/>
      <w:iCs/>
      <w:sz w:val="20"/>
      <w:szCs w:val="20"/>
    </w:rPr>
  </w:style>
  <w:style w:type="paragraph" w:styleId="TOC1">
    <w:name w:val="toc 1"/>
    <w:basedOn w:val="Normal"/>
    <w:next w:val="Normal"/>
    <w:uiPriority w:val="39"/>
    <w:unhideWhenUsed/>
    <w:rsid w:val="000739A0"/>
    <w:pPr>
      <w:spacing w:before="120" w:after="120"/>
    </w:pPr>
    <w:rPr>
      <w:rFonts w:ascii="Times New Roman" w:hAnsi="Times New Roman"/>
      <w:b/>
      <w:bCs/>
      <w:sz w:val="20"/>
      <w:szCs w:val="20"/>
    </w:rPr>
  </w:style>
  <w:style w:type="paragraph" w:styleId="TOC3">
    <w:name w:val="toc 3"/>
    <w:basedOn w:val="Normal"/>
    <w:next w:val="Normal"/>
    <w:autoRedefine/>
    <w:uiPriority w:val="39"/>
    <w:unhideWhenUsed/>
    <w:rsid w:val="007B0C22"/>
    <w:pPr>
      <w:ind w:left="440"/>
    </w:pPr>
    <w:rPr>
      <w:rFonts w:asciiTheme="minorHAnsi" w:hAnsiTheme="minorHAnsi"/>
      <w:sz w:val="20"/>
      <w:szCs w:val="20"/>
    </w:rPr>
  </w:style>
  <w:style w:type="paragraph" w:styleId="TOC4">
    <w:name w:val="toc 4"/>
    <w:basedOn w:val="Normal"/>
    <w:next w:val="Normal"/>
    <w:autoRedefine/>
    <w:uiPriority w:val="39"/>
    <w:unhideWhenUsed/>
    <w:rsid w:val="007B0C22"/>
    <w:pPr>
      <w:ind w:left="660"/>
    </w:pPr>
    <w:rPr>
      <w:rFonts w:asciiTheme="minorHAnsi" w:hAnsiTheme="minorHAnsi"/>
      <w:sz w:val="20"/>
      <w:szCs w:val="20"/>
    </w:rPr>
  </w:style>
  <w:style w:type="paragraph" w:styleId="TOC5">
    <w:name w:val="toc 5"/>
    <w:basedOn w:val="Normal"/>
    <w:next w:val="Normal"/>
    <w:autoRedefine/>
    <w:uiPriority w:val="39"/>
    <w:unhideWhenUsed/>
    <w:rsid w:val="007B0C22"/>
    <w:pPr>
      <w:ind w:left="880"/>
    </w:pPr>
    <w:rPr>
      <w:rFonts w:asciiTheme="minorHAnsi" w:hAnsiTheme="minorHAnsi"/>
      <w:sz w:val="20"/>
      <w:szCs w:val="20"/>
    </w:rPr>
  </w:style>
  <w:style w:type="paragraph" w:styleId="TOC6">
    <w:name w:val="toc 6"/>
    <w:basedOn w:val="Normal"/>
    <w:next w:val="Normal"/>
    <w:autoRedefine/>
    <w:uiPriority w:val="39"/>
    <w:unhideWhenUsed/>
    <w:rsid w:val="007B0C22"/>
    <w:pPr>
      <w:ind w:left="1100"/>
    </w:pPr>
    <w:rPr>
      <w:rFonts w:asciiTheme="minorHAnsi" w:hAnsiTheme="minorHAnsi"/>
      <w:sz w:val="20"/>
      <w:szCs w:val="20"/>
    </w:rPr>
  </w:style>
  <w:style w:type="paragraph" w:styleId="TOC7">
    <w:name w:val="toc 7"/>
    <w:basedOn w:val="Normal"/>
    <w:next w:val="Normal"/>
    <w:autoRedefine/>
    <w:uiPriority w:val="39"/>
    <w:unhideWhenUsed/>
    <w:rsid w:val="007B0C22"/>
    <w:pPr>
      <w:ind w:left="1320"/>
    </w:pPr>
    <w:rPr>
      <w:rFonts w:asciiTheme="minorHAnsi" w:hAnsiTheme="minorHAnsi"/>
      <w:sz w:val="20"/>
      <w:szCs w:val="20"/>
    </w:rPr>
  </w:style>
  <w:style w:type="paragraph" w:styleId="TOC8">
    <w:name w:val="toc 8"/>
    <w:basedOn w:val="Normal"/>
    <w:next w:val="Normal"/>
    <w:autoRedefine/>
    <w:uiPriority w:val="39"/>
    <w:unhideWhenUsed/>
    <w:rsid w:val="007B0C22"/>
    <w:pPr>
      <w:ind w:left="1540"/>
    </w:pPr>
    <w:rPr>
      <w:rFonts w:asciiTheme="minorHAnsi" w:hAnsiTheme="minorHAnsi"/>
      <w:sz w:val="20"/>
      <w:szCs w:val="20"/>
    </w:rPr>
  </w:style>
  <w:style w:type="paragraph" w:styleId="TOC9">
    <w:name w:val="toc 9"/>
    <w:basedOn w:val="Normal"/>
    <w:next w:val="Normal"/>
    <w:autoRedefine/>
    <w:uiPriority w:val="39"/>
    <w:unhideWhenUsed/>
    <w:rsid w:val="007B0C22"/>
    <w:pPr>
      <w:ind w:left="1760"/>
    </w:pPr>
    <w:rPr>
      <w:rFonts w:asciiTheme="minorHAnsi" w:hAnsiTheme="minorHAnsi"/>
      <w:sz w:val="20"/>
      <w:szCs w:val="20"/>
    </w:rPr>
  </w:style>
  <w:style w:type="character" w:customStyle="1" w:styleId="Heading2Char">
    <w:name w:val="Heading 2 Char"/>
    <w:basedOn w:val="DefaultParagraphFont"/>
    <w:link w:val="Heading2"/>
    <w:uiPriority w:val="9"/>
    <w:rsid w:val="004859D1"/>
    <w:rPr>
      <w:sz w:val="32"/>
      <w:szCs w:val="32"/>
    </w:rPr>
  </w:style>
  <w:style w:type="table" w:styleId="TableGrid">
    <w:name w:val="Table Grid"/>
    <w:basedOn w:val="TableNormal"/>
    <w:uiPriority w:val="39"/>
    <w:rsid w:val="001A006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4">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5">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6">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7">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8">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9">
    <w:basedOn w:val="TableNormal"/>
    <w:pPr>
      <w:spacing w:line="240" w:lineRule="auto"/>
    </w:pPr>
    <w:tblPr>
      <w:tblStyleRowBandSize w:val="1"/>
      <w:tblStyleColBandSize w:val="1"/>
      <w:tblCellMar>
        <w:top w:w="100" w:type="dxa"/>
        <w:left w:w="100" w:type="dxa"/>
        <w:bottom w:w="100" w:type="dxa"/>
        <w:right w:w="100" w:type="dxa"/>
      </w:tblCellMar>
    </w:tblPr>
  </w:style>
  <w:style w:type="table" w:customStyle="1" w:styleId="aa">
    <w:basedOn w:val="TableNormal"/>
    <w:pPr>
      <w:spacing w:line="240" w:lineRule="auto"/>
    </w:pPr>
    <w:tblPr>
      <w:tblStyleRowBandSize w:val="1"/>
      <w:tblStyleColBandSize w:val="1"/>
      <w:tblCellMar>
        <w:top w:w="100" w:type="dxa"/>
        <w:left w:w="100" w:type="dxa"/>
        <w:bottom w:w="100" w:type="dxa"/>
        <w:right w:w="100" w:type="dxa"/>
      </w:tblCellMar>
    </w:tblPr>
  </w:style>
  <w:style w:type="paragraph" w:styleId="Revision">
    <w:name w:val="Revision"/>
    <w:hidden/>
    <w:uiPriority w:val="99"/>
    <w:semiHidden/>
    <w:rsid w:val="002B12E8"/>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6.jpg"/><Relationship Id="rId42" Type="http://schemas.openxmlformats.org/officeDocument/2006/relationships/image" Target="media/image13.jpg"/><Relationship Id="rId47" Type="http://schemas.openxmlformats.org/officeDocument/2006/relationships/hyperlink" Target="https://www.zotero.org/google-docs/?OhFQSf" TargetMode="External"/><Relationship Id="rId63" Type="http://schemas.openxmlformats.org/officeDocument/2006/relationships/image" Target="media/image18.jpg"/><Relationship Id="rId68" Type="http://schemas.openxmlformats.org/officeDocument/2006/relationships/header" Target="header10.xml"/><Relationship Id="rId7" Type="http://schemas.openxmlformats.org/officeDocument/2006/relationships/footnotes" Target="footnotes.xml"/><Relationship Id="rId71"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hyperlink" Target="https://doi.org/https://doi.org/10.1002/eap.2709" TargetMode="Externa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image" Target="media/image7.png"/><Relationship Id="rId32" Type="http://schemas.openxmlformats.org/officeDocument/2006/relationships/hyperlink" Target="https://doi.org/10.1111/fog.12458" TargetMode="External"/><Relationship Id="rId37" Type="http://schemas.openxmlformats.org/officeDocument/2006/relationships/hyperlink" Target="https://www.zotero.org/google-docs/?3AVX0D" TargetMode="External"/><Relationship Id="rId40" Type="http://schemas.openxmlformats.org/officeDocument/2006/relationships/hyperlink" Target="https://www.zotero.org/google-docs/?hrLu7B" TargetMode="External"/><Relationship Id="rId45" Type="http://schemas.openxmlformats.org/officeDocument/2006/relationships/hyperlink" Target="https://www.zotero.org/google-docs/?OhFQSf" TargetMode="External"/><Relationship Id="rId53" Type="http://schemas.openxmlformats.org/officeDocument/2006/relationships/hyperlink" Target="https://www.zotero.org/google-docs/?OhFQSf" TargetMode="External"/><Relationship Id="rId58" Type="http://schemas.openxmlformats.org/officeDocument/2006/relationships/header" Target="header9.xml"/><Relationship Id="rId66" Type="http://schemas.openxmlformats.org/officeDocument/2006/relationships/hyperlink" Target="https://onlinelibrary.wiley.com/doi/full/10.1111/gcb.15155" TargetMode="External"/><Relationship Id="rId5" Type="http://schemas.openxmlformats.org/officeDocument/2006/relationships/settings" Target="settings.xml"/><Relationship Id="rId61" Type="http://schemas.openxmlformats.org/officeDocument/2006/relationships/image" Target="media/image16.png"/><Relationship Id="rId19" Type="http://schemas.openxmlformats.org/officeDocument/2006/relationships/image" Target="media/image4.jpg"/><Relationship Id="rId14" Type="http://schemas.openxmlformats.org/officeDocument/2006/relationships/image" Target="media/image2.jpg"/><Relationship Id="rId22" Type="http://schemas.openxmlformats.org/officeDocument/2006/relationships/header" Target="header6.xml"/><Relationship Id="rId27" Type="http://schemas.openxmlformats.org/officeDocument/2006/relationships/image" Target="media/image10.png"/><Relationship Id="rId30" Type="http://schemas.openxmlformats.org/officeDocument/2006/relationships/hyperlink" Target="https://doi.org/10.1016/j.fishres.2005.03.004" TargetMode="External"/><Relationship Id="rId35" Type="http://schemas.openxmlformats.org/officeDocument/2006/relationships/hyperlink" Target="https://www.zotero.org/google-docs/?7yfGcT" TargetMode="External"/><Relationship Id="rId43" Type="http://schemas.openxmlformats.org/officeDocument/2006/relationships/hyperlink" Target="https://www.zotero.org/google-docs/?OhFQSf" TargetMode="External"/><Relationship Id="rId48" Type="http://schemas.openxmlformats.org/officeDocument/2006/relationships/hyperlink" Target="https://www.zotero.org/google-docs/?OhFQSf" TargetMode="External"/><Relationship Id="rId56" Type="http://schemas.openxmlformats.org/officeDocument/2006/relationships/hyperlink" Target="https://www.zotero.org/google-docs/?OhFQSf" TargetMode="External"/><Relationship Id="rId64" Type="http://schemas.openxmlformats.org/officeDocument/2006/relationships/hyperlink" Target="https://onlinelibrary.wiley.com/doi/full/10.1111/gcb.15155"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hyperlink" Target="https://www.zotero.org/google-docs/?OhFQSf" TargetMode="Externa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header" Target="header4.xml"/><Relationship Id="rId25" Type="http://schemas.openxmlformats.org/officeDocument/2006/relationships/image" Target="media/image8.png"/><Relationship Id="rId33" Type="http://schemas.openxmlformats.org/officeDocument/2006/relationships/hyperlink" Target="https://www.zotero.org/google-docs/?9jW52I" TargetMode="External"/><Relationship Id="rId38" Type="http://schemas.openxmlformats.org/officeDocument/2006/relationships/hyperlink" Target="https://www.zotero.org/google-docs/?IX2GYN" TargetMode="External"/><Relationship Id="rId46" Type="http://schemas.openxmlformats.org/officeDocument/2006/relationships/hyperlink" Target="https://www.zotero.org/google-docs/?OhFQSf" TargetMode="External"/><Relationship Id="rId59" Type="http://schemas.openxmlformats.org/officeDocument/2006/relationships/image" Target="media/image14.png"/><Relationship Id="rId67" Type="http://schemas.openxmlformats.org/officeDocument/2006/relationships/image" Target="media/image20.jpg"/><Relationship Id="rId20" Type="http://schemas.openxmlformats.org/officeDocument/2006/relationships/image" Target="media/image5.jpg"/><Relationship Id="rId41" Type="http://schemas.openxmlformats.org/officeDocument/2006/relationships/hyperlink" Target="https://www.zotero.org/google-docs/?BmIV3j" TargetMode="External"/><Relationship Id="rId54" Type="http://schemas.openxmlformats.org/officeDocument/2006/relationships/hyperlink" Target="https://www.zotero.org/google-docs/?OhFQSf" TargetMode="External"/><Relationship Id="rId62" Type="http://schemas.openxmlformats.org/officeDocument/2006/relationships/image" Target="media/image17.jpg"/><Relationship Id="rId70" Type="http://schemas.microsoft.com/office/2011/relationships/people" Target="peop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g"/><Relationship Id="rId23" Type="http://schemas.openxmlformats.org/officeDocument/2006/relationships/header" Target="header7.xml"/><Relationship Id="rId28" Type="http://schemas.openxmlformats.org/officeDocument/2006/relationships/image" Target="media/image11.png"/><Relationship Id="rId36" Type="http://schemas.openxmlformats.org/officeDocument/2006/relationships/hyperlink" Target="https://www.zotero.org/google-docs/?tUmMY1" TargetMode="External"/><Relationship Id="rId49" Type="http://schemas.openxmlformats.org/officeDocument/2006/relationships/hyperlink" Target="https://www.zotero.org/google-docs/?OhFQSf" TargetMode="External"/><Relationship Id="rId57" Type="http://schemas.openxmlformats.org/officeDocument/2006/relationships/header" Target="header8.xml"/><Relationship Id="rId10" Type="http://schemas.openxmlformats.org/officeDocument/2006/relationships/header" Target="header1.xml"/><Relationship Id="rId31" Type="http://schemas.openxmlformats.org/officeDocument/2006/relationships/hyperlink" Target="https://doi.org/10.1002/ecs2.1333" TargetMode="External"/><Relationship Id="rId44" Type="http://schemas.openxmlformats.org/officeDocument/2006/relationships/hyperlink" Target="https://www.zotero.org/google-docs/?OhFQSf" TargetMode="External"/><Relationship Id="rId52" Type="http://schemas.openxmlformats.org/officeDocument/2006/relationships/hyperlink" Target="https://www.zotero.org/google-docs/?OhFQSf" TargetMode="External"/><Relationship Id="rId60" Type="http://schemas.openxmlformats.org/officeDocument/2006/relationships/image" Target="media/image15.png"/><Relationship Id="rId65" Type="http://schemas.openxmlformats.org/officeDocument/2006/relationships/image" Target="media/image19.png"/><Relationship Id="rId4" Type="http://schemas.openxmlformats.org/officeDocument/2006/relationships/styles" Target="styles.xml"/><Relationship Id="rId9" Type="http://schemas.openxmlformats.org/officeDocument/2006/relationships/hyperlink" Target="mailto:mfeddern@alaska.edu" TargetMode="External"/><Relationship Id="rId13" Type="http://schemas.openxmlformats.org/officeDocument/2006/relationships/image" Target="media/image1.jpg"/><Relationship Id="rId18" Type="http://schemas.openxmlformats.org/officeDocument/2006/relationships/header" Target="header5.xml"/><Relationship Id="rId39" Type="http://schemas.openxmlformats.org/officeDocument/2006/relationships/hyperlink" Target="https://www.zotero.org/google-docs/?2SbGkQ" TargetMode="External"/><Relationship Id="rId34" Type="http://schemas.openxmlformats.org/officeDocument/2006/relationships/hyperlink" Target="https://www.zotero.org/google-docs/?pNFcCK" TargetMode="External"/><Relationship Id="rId50" Type="http://schemas.openxmlformats.org/officeDocument/2006/relationships/hyperlink" Target="https://www.zotero.org/google-docs/?OhFQSf" TargetMode="External"/><Relationship Id="rId55" Type="http://schemas.openxmlformats.org/officeDocument/2006/relationships/hyperlink" Target="https://www.zotero.org/google-docs/?OhFQSf"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qKXkxOnoU1rJmmllwRQyT7GFIbg==">CgMxLjAaJQoBMBIgCh4IB0IaCg9UaW1lcyBOZXcgUm9tYW4SB0d1bmdzdWgaJQoBMRIgCh4IB0IaCg9UaW1lcyBOZXcgUm9tYW4SB0d1bmdzdWgyDmguYWw4a2xtYnRmcXJ4MghoLmdqZGd4czIJaC4zMGowemxsMgloLjN6bnlzaDcyCWguMmV0OTJwMDIIaC50eWpjd3QyCWguM2R5NnZrbTIOaC52b29nMXM5czd1emUyDmgudTIxOHdsNm01N2s3Mg5oLjQwNnQ3M2tjZm9qNTIOaC5wdmNybzloZW56OW8yCWguMXQzaDVzZjIOaC5wMnVpOW1waXVoNWYyDmguYzBqNWhpdTVocHhiMg5oLnZibDR1c2V0Y3llYTIOaC53eDg4OG4zaTBxZDc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5oLjZnZDN2c2ZlbmZjeTIIaC52eDEyMjcyCWguM2Z3b2txMDIJaC4xdjF5dXh0MgloLjRmMW1kbG0yCWguMnU2d250ZjIJaC4zdGJ1Z3AxMgloLjI4aDRxd3UyCGgubm1mMTRuMg5oLnhmZzhjYjEzbnhzcDIJaC4zN20yanNnOAByITFadzBYLUd1bEhpRk5KZ09BZnp2bWF5ZEJjdms5YXgzb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A852CD6-7FA4-CD47-B775-B62595DAB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54</Pages>
  <Words>10432</Words>
  <Characters>59466</Characters>
  <Application>Microsoft Office Word</Application>
  <DocSecurity>0</DocSecurity>
  <Lines>495</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Megan Feddern</cp:lastModifiedBy>
  <cp:revision>2</cp:revision>
  <dcterms:created xsi:type="dcterms:W3CDTF">2024-07-01T20:02:00Z</dcterms:created>
  <dcterms:modified xsi:type="dcterms:W3CDTF">2024-07-01T20:02:00Z</dcterms:modified>
</cp:coreProperties>
</file>